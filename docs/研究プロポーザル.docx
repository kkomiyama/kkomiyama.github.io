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CAF36" w14:textId="77777777" w:rsidR="00DC4ACD" w:rsidRDefault="00DC4ACD" w:rsidP="00DC4ACD">
      <w:pPr>
        <w:pStyle w:val="a5"/>
      </w:pPr>
      <w:r>
        <w:rPr>
          <w:rFonts w:hint="eastAsia"/>
        </w:rPr>
        <w:t>研究プロポーザル</w:t>
      </w:r>
    </w:p>
    <w:p w14:paraId="178A8CB3" w14:textId="77777777" w:rsidR="004E68B4" w:rsidRPr="004E68B4" w:rsidRDefault="00DC4ACD" w:rsidP="004E68B4">
      <w:pPr>
        <w:jc w:val="right"/>
      </w:pPr>
      <w:r>
        <w:rPr>
          <w:rFonts w:hint="eastAsia"/>
        </w:rPr>
        <w:t>政策・メディア研究科</w:t>
      </w:r>
      <w:r w:rsidR="004E68B4">
        <w:rPr>
          <w:rFonts w:hint="eastAsia"/>
        </w:rPr>
        <w:t xml:space="preserve"> </w:t>
      </w:r>
      <w:r w:rsidR="004E68B4" w:rsidRPr="004E68B4">
        <w:rPr>
          <w:rFonts w:hint="eastAsia"/>
        </w:rPr>
        <w:t>政策・メディア専攻</w:t>
      </w:r>
    </w:p>
    <w:p w14:paraId="39447FF3" w14:textId="77777777" w:rsidR="00DC4ACD" w:rsidRDefault="00DC4ACD" w:rsidP="004E68B4">
      <w:pPr>
        <w:wordWrap w:val="0"/>
        <w:jc w:val="right"/>
      </w:pPr>
      <w:r>
        <w:rPr>
          <w:rFonts w:hint="eastAsia"/>
        </w:rPr>
        <w:t>後期博士課程</w:t>
      </w:r>
      <w:r w:rsidR="004E68B4">
        <w:rPr>
          <w:rFonts w:hint="eastAsia"/>
        </w:rPr>
        <w:t xml:space="preserve"> 3年 社会人コース</w:t>
      </w:r>
    </w:p>
    <w:p w14:paraId="13ED6DB7" w14:textId="77777777" w:rsidR="00DC4ACD" w:rsidRDefault="00DC4ACD" w:rsidP="00DC4ACD">
      <w:pPr>
        <w:jc w:val="right"/>
      </w:pPr>
      <w:r>
        <w:rPr>
          <w:rFonts w:hint="eastAsia"/>
        </w:rPr>
        <w:t>小宮山功一朗</w:t>
      </w:r>
    </w:p>
    <w:p w14:paraId="1696B031" w14:textId="77777777" w:rsidR="00DC4ACD" w:rsidRDefault="00DC4ACD" w:rsidP="00DC4ACD"/>
    <w:p w14:paraId="2DF20FCF" w14:textId="77777777" w:rsidR="00DC4ACD" w:rsidRDefault="00DC4ACD" w:rsidP="00DC4ACD">
      <w:pPr>
        <w:pStyle w:val="1"/>
      </w:pPr>
      <w:r>
        <w:t>研究テーマ</w:t>
      </w:r>
    </w:p>
    <w:p w14:paraId="3A554108" w14:textId="77777777" w:rsidR="00DC4ACD" w:rsidRDefault="00DC4ACD" w:rsidP="00DC4ACD">
      <w:r>
        <w:rPr>
          <w:rFonts w:hint="eastAsia"/>
        </w:rPr>
        <w:t>サイバーセキュリティのグロ</w:t>
      </w:r>
      <w:r w:rsidR="008B2071">
        <w:rPr>
          <w:rFonts w:hint="eastAsia"/>
        </w:rPr>
        <w:t>ー</w:t>
      </w:r>
      <w:r>
        <w:t>バル・ガバナンス</w:t>
      </w:r>
    </w:p>
    <w:p w14:paraId="73AC98A9" w14:textId="77777777" w:rsidR="00DC4ACD" w:rsidRDefault="00DC4ACD" w:rsidP="00DC4ACD"/>
    <w:p w14:paraId="3F69738C" w14:textId="77777777" w:rsidR="00DC4ACD" w:rsidRDefault="00DC4ACD" w:rsidP="00DC4ACD">
      <w:pPr>
        <w:pStyle w:val="1"/>
      </w:pPr>
      <w:r>
        <w:t>研究背景と目的</w:t>
      </w:r>
    </w:p>
    <w:p w14:paraId="4B8287EB" w14:textId="4710F08E" w:rsidR="001F7C83" w:rsidRDefault="00D73AEF" w:rsidP="00457FD2">
      <w:pPr>
        <w:pPrChange w:id="0" w:author="作成者">
          <w:pPr>
            <w:ind w:firstLineChars="50" w:firstLine="105"/>
          </w:pPr>
        </w:pPrChange>
      </w:pPr>
      <w:ins w:id="1" w:author="作成者">
        <w:r>
          <w:rPr>
            <w:rFonts w:hint="eastAsia"/>
          </w:rPr>
          <w:t xml:space="preserve">　</w:t>
        </w:r>
      </w:ins>
      <w:r w:rsidR="008F4971">
        <w:rPr>
          <w:rFonts w:hint="eastAsia"/>
        </w:rPr>
        <w:t>今日の</w:t>
      </w:r>
      <w:r w:rsidR="00DC4ACD">
        <w:rPr>
          <w:rFonts w:hint="eastAsia"/>
        </w:rPr>
        <w:t>サイバー空間は、</w:t>
      </w:r>
      <w:r w:rsidR="008F4971">
        <w:rPr>
          <w:rFonts w:hint="eastAsia"/>
        </w:rPr>
        <w:t>単に</w:t>
      </w:r>
      <w:r w:rsidR="00DC4ACD">
        <w:rPr>
          <w:rFonts w:hint="eastAsia"/>
        </w:rPr>
        <w:t>人々の</w:t>
      </w:r>
      <w:r w:rsidR="008F4971">
        <w:rPr>
          <w:rFonts w:hint="eastAsia"/>
        </w:rPr>
        <w:t>日々の</w:t>
      </w:r>
      <w:r w:rsidR="00DC4ACD">
        <w:rPr>
          <w:rFonts w:hint="eastAsia"/>
        </w:rPr>
        <w:t>コミュニケーション手段</w:t>
      </w:r>
      <w:r w:rsidR="008F4971">
        <w:rPr>
          <w:rFonts w:hint="eastAsia"/>
        </w:rPr>
        <w:t>以上の役割を果た</w:t>
      </w:r>
      <w:r w:rsidR="00A67087">
        <w:rPr>
          <w:rFonts w:hint="eastAsia"/>
        </w:rPr>
        <w:t>している</w:t>
      </w:r>
      <w:r w:rsidR="008F4971">
        <w:rPr>
          <w:rFonts w:hint="eastAsia"/>
        </w:rPr>
        <w:t>。それは</w:t>
      </w:r>
      <w:r w:rsidR="00A67087">
        <w:rPr>
          <w:rFonts w:hint="eastAsia"/>
        </w:rPr>
        <w:t>、例えば</w:t>
      </w:r>
      <w:r w:rsidR="00DC4ACD">
        <w:rPr>
          <w:rFonts w:hint="eastAsia"/>
        </w:rPr>
        <w:t>電気水道ガスなどのインフラの神経系であり、あらゆる経済活動の土台であり、軍事活動の新領域である</w:t>
      </w:r>
      <w:r w:rsidR="008B2071">
        <w:rPr>
          <w:rFonts w:hint="eastAsia"/>
        </w:rPr>
        <w:t>ことに議論の余地はない</w:t>
      </w:r>
      <w:r w:rsidR="00A67087">
        <w:rPr>
          <w:rFonts w:hint="eastAsia"/>
        </w:rPr>
        <w:t>だろう</w:t>
      </w:r>
      <w:r w:rsidR="008B2071">
        <w:rPr>
          <w:rFonts w:hint="eastAsia"/>
        </w:rPr>
        <w:t>。</w:t>
      </w:r>
    </w:p>
    <w:p w14:paraId="69A515D7" w14:textId="6FE9649B" w:rsidR="001F7C83" w:rsidRDefault="00D73AEF" w:rsidP="00457FD2">
      <w:pPr>
        <w:pPrChange w:id="2" w:author="作成者">
          <w:pPr>
            <w:ind w:firstLineChars="50" w:firstLine="105"/>
          </w:pPr>
        </w:pPrChange>
      </w:pPr>
      <w:ins w:id="3" w:author="作成者">
        <w:r>
          <w:rPr>
            <w:rFonts w:hint="eastAsia"/>
          </w:rPr>
          <w:t xml:space="preserve">　</w:t>
        </w:r>
      </w:ins>
      <w:r w:rsidR="001F7C83">
        <w:rPr>
          <w:rFonts w:hint="eastAsia"/>
        </w:rPr>
        <w:t>歴史を振り返れば、国際関係の変容を迫る技術</w:t>
      </w:r>
      <w:r w:rsidR="00A67087">
        <w:rPr>
          <w:rFonts w:hint="eastAsia"/>
        </w:rPr>
        <w:t>は、</w:t>
      </w:r>
      <w:r w:rsidR="001F7C83">
        <w:rPr>
          <w:rFonts w:hint="eastAsia"/>
        </w:rPr>
        <w:t>絶え間なく生み出されてきた。火薬、飛行機、潜水艦、ミサイルと核兵器、宇宙技術は</w:t>
      </w:r>
      <w:r w:rsidR="00A67087">
        <w:rPr>
          <w:rFonts w:hint="eastAsia"/>
        </w:rPr>
        <w:t>、</w:t>
      </w:r>
      <w:r w:rsidR="001F7C83">
        <w:rPr>
          <w:rFonts w:hint="eastAsia"/>
        </w:rPr>
        <w:t>その一例である。通信技術に限定しても</w:t>
      </w:r>
      <w:r w:rsidR="00A67087">
        <w:rPr>
          <w:rFonts w:hint="eastAsia"/>
        </w:rPr>
        <w:t>、</w:t>
      </w:r>
      <w:r w:rsidR="001F7C83">
        <w:rPr>
          <w:rFonts w:hint="eastAsia"/>
        </w:rPr>
        <w:t>アルファベット、活版印刷、腕木通信、電信、テレビなど</w:t>
      </w:r>
      <w:r w:rsidR="00A67087">
        <w:rPr>
          <w:rFonts w:hint="eastAsia"/>
        </w:rPr>
        <w:t>を</w:t>
      </w:r>
      <w:r w:rsidR="001F7C83">
        <w:rPr>
          <w:rFonts w:hint="eastAsia"/>
        </w:rPr>
        <w:t>挙げ</w:t>
      </w:r>
      <w:r w:rsidR="00A67087">
        <w:rPr>
          <w:rFonts w:hint="eastAsia"/>
        </w:rPr>
        <w:t>ることができる</w:t>
      </w:r>
      <w:r w:rsidR="001F7C83">
        <w:rPr>
          <w:rFonts w:hint="eastAsia"/>
        </w:rPr>
        <w:t>。これらの技術革新とサイバー空間には</w:t>
      </w:r>
      <w:r w:rsidR="00A67087">
        <w:rPr>
          <w:rFonts w:hint="eastAsia"/>
        </w:rPr>
        <w:t>、</w:t>
      </w:r>
      <w:r w:rsidR="006F0D48">
        <w:rPr>
          <w:rFonts w:hint="eastAsia"/>
        </w:rPr>
        <w:t>2つの</w:t>
      </w:r>
      <w:r w:rsidR="001F7C83">
        <w:rPr>
          <w:rFonts w:hint="eastAsia"/>
        </w:rPr>
        <w:t>大きな違いが存在</w:t>
      </w:r>
      <w:r w:rsidR="00A67087">
        <w:rPr>
          <w:rFonts w:hint="eastAsia"/>
        </w:rPr>
        <w:t>している</w:t>
      </w:r>
      <w:r w:rsidR="001F7C83">
        <w:rPr>
          <w:rFonts w:hint="eastAsia"/>
        </w:rPr>
        <w:t>。</w:t>
      </w:r>
    </w:p>
    <w:p w14:paraId="7D43C047" w14:textId="7096DA26" w:rsidR="001F7C83" w:rsidRDefault="00D73AEF" w:rsidP="00457FD2">
      <w:pPr>
        <w:pPrChange w:id="4" w:author="作成者">
          <w:pPr>
            <w:ind w:firstLineChars="50" w:firstLine="105"/>
          </w:pPr>
        </w:pPrChange>
      </w:pPr>
      <w:ins w:id="5" w:author="作成者">
        <w:r>
          <w:rPr>
            <w:rFonts w:hint="eastAsia"/>
          </w:rPr>
          <w:t xml:space="preserve">　</w:t>
        </w:r>
      </w:ins>
      <w:r w:rsidR="006F0D48">
        <w:rPr>
          <w:rFonts w:hint="eastAsia"/>
        </w:rPr>
        <w:t>まず、</w:t>
      </w:r>
      <w:r w:rsidR="001F7C83">
        <w:rPr>
          <w:rFonts w:hint="eastAsia"/>
        </w:rPr>
        <w:t>サイバー空間は</w:t>
      </w:r>
      <w:r w:rsidR="00A67087">
        <w:rPr>
          <w:rFonts w:hint="eastAsia"/>
        </w:rPr>
        <w:t>、</w:t>
      </w:r>
      <w:r w:rsidR="001F7C83">
        <w:rPr>
          <w:rFonts w:hint="eastAsia"/>
        </w:rPr>
        <w:t>情報社会の変容を招く。Deilbert</w:t>
      </w:r>
      <w:del w:id="6" w:author="作成者">
        <w:r w:rsidR="001F7C83" w:rsidDel="00585629">
          <w:rPr>
            <w:rFonts w:hint="eastAsia"/>
          </w:rPr>
          <w:delText>(</w:delText>
        </w:r>
      </w:del>
      <w:ins w:id="7" w:author="作成者">
        <w:r w:rsidR="00585629">
          <w:rPr>
            <w:rFonts w:hint="eastAsia"/>
          </w:rPr>
          <w:t>（</w:t>
        </w:r>
      </w:ins>
      <w:r w:rsidR="001F7C83">
        <w:rPr>
          <w:rFonts w:hint="eastAsia"/>
        </w:rPr>
        <w:t>2013</w:t>
      </w:r>
      <w:del w:id="8" w:author="作成者">
        <w:r w:rsidR="001F7C83" w:rsidDel="00585629">
          <w:rPr>
            <w:rFonts w:hint="eastAsia"/>
          </w:rPr>
          <w:delText>)</w:delText>
        </w:r>
      </w:del>
      <w:ins w:id="9" w:author="作成者">
        <w:r w:rsidR="00585629">
          <w:rPr>
            <w:rFonts w:hint="eastAsia"/>
          </w:rPr>
          <w:t>）</w:t>
        </w:r>
      </w:ins>
      <w:r w:rsidR="00C7305F">
        <w:rPr>
          <w:rFonts w:hint="eastAsia"/>
        </w:rPr>
        <w:t>らの指摘を待つまでもなく</w:t>
      </w:r>
      <w:r w:rsidR="001F7C83">
        <w:rPr>
          <w:rFonts w:hint="eastAsia"/>
        </w:rPr>
        <w:t>、「僅か30年で世界を席巻した普及のスピードの早さ」と「サイバー空間においてコンテンツを提供しているのはユーザ自身」であることが</w:t>
      </w:r>
      <w:r w:rsidR="00A67087">
        <w:rPr>
          <w:rFonts w:hint="eastAsia"/>
        </w:rPr>
        <w:t>、</w:t>
      </w:r>
      <w:r w:rsidR="001F7C83">
        <w:rPr>
          <w:rFonts w:hint="eastAsia"/>
        </w:rPr>
        <w:t>その主たる要因である。</w:t>
      </w:r>
      <w:r w:rsidR="004754DA">
        <w:rPr>
          <w:rFonts w:hint="eastAsia"/>
        </w:rPr>
        <w:t>次に、</w:t>
      </w:r>
      <w:r w:rsidR="001F7C83">
        <w:rPr>
          <w:rFonts w:hint="eastAsia"/>
        </w:rPr>
        <w:t>サイバー空間は</w:t>
      </w:r>
      <w:r w:rsidR="00A67087">
        <w:rPr>
          <w:rFonts w:hint="eastAsia"/>
        </w:rPr>
        <w:t>、</w:t>
      </w:r>
      <w:r w:rsidR="001F7C83">
        <w:rPr>
          <w:rFonts w:hint="eastAsia"/>
        </w:rPr>
        <w:t>民主主義国家のみを脆弱にする。かつて</w:t>
      </w:r>
      <w:r w:rsidR="00A67087">
        <w:rPr>
          <w:rFonts w:hint="eastAsia"/>
        </w:rPr>
        <w:t>、</w:t>
      </w:r>
      <w:r w:rsidR="001F7C83">
        <w:rPr>
          <w:rFonts w:hint="eastAsia"/>
        </w:rPr>
        <w:t>多くの未来学者</w:t>
      </w:r>
      <w:r w:rsidR="00A67087">
        <w:rPr>
          <w:rFonts w:hint="eastAsia"/>
        </w:rPr>
        <w:t>や</w:t>
      </w:r>
      <w:r w:rsidR="001F7C83">
        <w:rPr>
          <w:rFonts w:hint="eastAsia"/>
        </w:rPr>
        <w:t>情報学者</w:t>
      </w:r>
      <w:r w:rsidR="00A67087">
        <w:rPr>
          <w:rFonts w:hint="eastAsia"/>
        </w:rPr>
        <w:t>が「</w:t>
      </w:r>
      <w:r w:rsidR="001F7C83">
        <w:rPr>
          <w:rFonts w:hint="eastAsia"/>
        </w:rPr>
        <w:t>技術</w:t>
      </w:r>
      <w:r w:rsidR="00A67087">
        <w:rPr>
          <w:rFonts w:hint="eastAsia"/>
        </w:rPr>
        <w:t>は</w:t>
      </w:r>
      <w:r w:rsidR="001F7C83">
        <w:rPr>
          <w:rFonts w:hint="eastAsia"/>
        </w:rPr>
        <w:t>バラ色の民主主義社会を実現する</w:t>
      </w:r>
      <w:r w:rsidR="00A67087">
        <w:rPr>
          <w:rFonts w:hint="eastAsia"/>
        </w:rPr>
        <w:t>」</w:t>
      </w:r>
      <w:r w:rsidR="001F7C83">
        <w:rPr>
          <w:rFonts w:hint="eastAsia"/>
        </w:rPr>
        <w:t>と</w:t>
      </w:r>
      <w:r w:rsidR="00C7305F">
        <w:rPr>
          <w:rFonts w:hint="eastAsia"/>
        </w:rPr>
        <w:t>予測したが、その</w:t>
      </w:r>
      <w:r w:rsidR="001F7C83">
        <w:rPr>
          <w:rFonts w:hint="eastAsia"/>
        </w:rPr>
        <w:t>期待は急速にしぼんでいる。民主主義を助けるどころか、「パノプティコンの高度な現代版ではないかという疑い</w:t>
      </w:r>
      <w:del w:id="10" w:author="作成者">
        <w:r w:rsidR="001F7C83" w:rsidDel="00585629">
          <w:delText>(</w:delText>
        </w:r>
      </w:del>
      <w:ins w:id="11" w:author="作成者">
        <w:r w:rsidR="00585629">
          <w:t>（</w:t>
        </w:r>
      </w:ins>
      <w:r w:rsidR="001F7C83">
        <w:t>神里2015: 29</w:t>
      </w:r>
      <w:del w:id="12" w:author="作成者">
        <w:r w:rsidR="001F7C83" w:rsidDel="00585629">
          <w:delText>)</w:delText>
        </w:r>
      </w:del>
      <w:ins w:id="13" w:author="作成者">
        <w:r w:rsidR="00585629">
          <w:t>）</w:t>
        </w:r>
      </w:ins>
      <w:r w:rsidR="001F7C83">
        <w:rPr>
          <w:rFonts w:hint="eastAsia"/>
        </w:rPr>
        <w:t>」が生まれ</w:t>
      </w:r>
      <w:r w:rsidR="00C7305F">
        <w:rPr>
          <w:rFonts w:hint="eastAsia"/>
        </w:rPr>
        <w:t>た</w:t>
      </w:r>
      <w:r w:rsidR="00A67087">
        <w:rPr>
          <w:rFonts w:hint="eastAsia"/>
        </w:rPr>
        <w:t>のである</w:t>
      </w:r>
      <w:r w:rsidR="00C7305F">
        <w:rPr>
          <w:rFonts w:hint="eastAsia"/>
        </w:rPr>
        <w:t>。</w:t>
      </w:r>
      <w:r w:rsidR="001F7C83">
        <w:rPr>
          <w:rFonts w:hint="eastAsia"/>
        </w:rPr>
        <w:t>AIやビッグデータの技術が</w:t>
      </w:r>
      <w:r w:rsidR="00A67087">
        <w:rPr>
          <w:rFonts w:hint="eastAsia"/>
        </w:rPr>
        <w:t>、</w:t>
      </w:r>
      <w:r w:rsidR="001F7C83">
        <w:rPr>
          <w:rFonts w:hint="eastAsia"/>
        </w:rPr>
        <w:t>権威主義国家とそのリーダーにとって</w:t>
      </w:r>
      <w:r w:rsidR="00A67087">
        <w:rPr>
          <w:rFonts w:hint="eastAsia"/>
        </w:rPr>
        <w:t>の</w:t>
      </w:r>
      <w:r w:rsidR="00C7305F">
        <w:rPr>
          <w:rFonts w:hint="eastAsia"/>
        </w:rPr>
        <w:t>効果的</w:t>
      </w:r>
      <w:r w:rsidR="001F7C83">
        <w:rPr>
          <w:rFonts w:hint="eastAsia"/>
        </w:rPr>
        <w:t>な統治の手段となっ</w:t>
      </w:r>
      <w:r w:rsidR="00C7305F">
        <w:rPr>
          <w:rFonts w:hint="eastAsia"/>
        </w:rPr>
        <w:t>たからだ</w:t>
      </w:r>
      <w:del w:id="14" w:author="作成者">
        <w:r w:rsidR="0017692D" w:rsidDel="00585629">
          <w:rPr>
            <w:rFonts w:hint="eastAsia"/>
          </w:rPr>
          <w:delText>(</w:delText>
        </w:r>
      </w:del>
      <w:ins w:id="15" w:author="作成者">
        <w:r w:rsidR="00585629">
          <w:rPr>
            <w:rFonts w:hint="eastAsia"/>
          </w:rPr>
          <w:t>（</w:t>
        </w:r>
      </w:ins>
      <w:r w:rsidR="0017692D" w:rsidRPr="0017692D">
        <w:rPr>
          <w:rFonts w:hint="eastAsia"/>
        </w:rPr>
        <w:t>Kagan</w:t>
      </w:r>
      <w:r w:rsidR="0017692D">
        <w:t xml:space="preserve"> </w:t>
      </w:r>
      <w:r w:rsidR="0017692D" w:rsidRPr="0017692D">
        <w:rPr>
          <w:rFonts w:hint="eastAsia"/>
        </w:rPr>
        <w:t>2019</w:t>
      </w:r>
      <w:r w:rsidR="00526795">
        <w:rPr>
          <w:rFonts w:hint="eastAsia"/>
        </w:rPr>
        <w:t>:</w:t>
      </w:r>
      <w:r w:rsidR="00526795">
        <w:t xml:space="preserve"> </w:t>
      </w:r>
      <w:r w:rsidR="00526795">
        <w:rPr>
          <w:rFonts w:hint="eastAsia"/>
        </w:rPr>
        <w:t>13</w:t>
      </w:r>
      <w:del w:id="16" w:author="作成者">
        <w:r w:rsidR="0017692D" w:rsidDel="00585629">
          <w:rPr>
            <w:rFonts w:hint="eastAsia"/>
          </w:rPr>
          <w:delText>)</w:delText>
        </w:r>
      </w:del>
      <w:ins w:id="17" w:author="作成者">
        <w:r w:rsidR="00585629">
          <w:rPr>
            <w:rFonts w:hint="eastAsia"/>
          </w:rPr>
          <w:t>）</w:t>
        </w:r>
      </w:ins>
      <w:r w:rsidR="001F7C83">
        <w:rPr>
          <w:rFonts w:hint="eastAsia"/>
        </w:rPr>
        <w:t>。</w:t>
      </w:r>
    </w:p>
    <w:p w14:paraId="2B346891" w14:textId="4208E7F2" w:rsidR="00DC4ACD" w:rsidRDefault="00477F46" w:rsidP="00457FD2">
      <w:pPr>
        <w:pPrChange w:id="18" w:author="作成者">
          <w:pPr>
            <w:ind w:firstLineChars="50" w:firstLine="105"/>
          </w:pPr>
        </w:pPrChange>
      </w:pPr>
      <w:ins w:id="19" w:author="作成者">
        <w:r>
          <w:rPr>
            <w:rFonts w:hint="eastAsia"/>
          </w:rPr>
          <w:t xml:space="preserve">　</w:t>
        </w:r>
      </w:ins>
      <w:r w:rsidR="008B2071">
        <w:rPr>
          <w:rFonts w:hint="eastAsia"/>
        </w:rPr>
        <w:t>この新たな分野において</w:t>
      </w:r>
      <w:r w:rsidR="00A67087">
        <w:rPr>
          <w:rFonts w:hint="eastAsia"/>
        </w:rPr>
        <w:t>、</w:t>
      </w:r>
      <w:r w:rsidR="008B2071">
        <w:rPr>
          <w:rFonts w:hint="eastAsia"/>
        </w:rPr>
        <w:t>統治と管理の仕組みを模索する議論は</w:t>
      </w:r>
      <w:r w:rsidR="00A67087">
        <w:rPr>
          <w:rFonts w:hint="eastAsia"/>
        </w:rPr>
        <w:t>、</w:t>
      </w:r>
      <w:r w:rsidR="008B2071">
        <w:rPr>
          <w:rFonts w:hint="eastAsia"/>
        </w:rPr>
        <w:t>発展の途上にある。既存の研究に繰り返し指摘されるように、</w:t>
      </w:r>
      <w:r w:rsidR="006F0D48">
        <w:rPr>
          <w:rFonts w:hint="eastAsia"/>
        </w:rPr>
        <w:t>サイバー空間には</w:t>
      </w:r>
      <w:r w:rsidR="00A67087">
        <w:rPr>
          <w:rFonts w:hint="eastAsia"/>
        </w:rPr>
        <w:t>、</w:t>
      </w:r>
      <w:r w:rsidR="008B2071">
        <w:rPr>
          <w:rFonts w:hint="eastAsia"/>
        </w:rPr>
        <w:t>中央</w:t>
      </w:r>
      <w:r w:rsidR="00DC4ACD">
        <w:rPr>
          <w:rFonts w:hint="eastAsia"/>
        </w:rPr>
        <w:t>管理の仕組み、サイバー戦争の定義</w:t>
      </w:r>
      <w:del w:id="20" w:author="作成者">
        <w:r w:rsidR="00DC4ACD" w:rsidDel="00585629">
          <w:delText>(</w:delText>
        </w:r>
      </w:del>
      <w:ins w:id="21" w:author="作成者">
        <w:r w:rsidR="00585629">
          <w:t>（</w:t>
        </w:r>
      </w:ins>
      <w:r w:rsidR="00DC4ACD">
        <w:t>河野2015</w:t>
      </w:r>
      <w:del w:id="22" w:author="作成者">
        <w:r w:rsidR="00DC4ACD" w:rsidDel="00585629">
          <w:delText>)</w:delText>
        </w:r>
      </w:del>
      <w:ins w:id="23" w:author="作成者">
        <w:r w:rsidR="00585629">
          <w:t>）</w:t>
        </w:r>
      </w:ins>
      <w:r w:rsidR="00DC4ACD">
        <w:t>、秩序や弱者救済の仕組み</w:t>
      </w:r>
      <w:del w:id="24" w:author="作成者">
        <w:r w:rsidR="00DC4ACD" w:rsidDel="00585629">
          <w:delText>(</w:delText>
        </w:r>
      </w:del>
      <w:ins w:id="25" w:author="作成者">
        <w:r w:rsidR="00585629">
          <w:t>（</w:t>
        </w:r>
      </w:ins>
      <w:r w:rsidR="00DC4ACD">
        <w:t>Buchanan 2017</w:t>
      </w:r>
      <w:del w:id="26" w:author="作成者">
        <w:r w:rsidR="00DC4ACD" w:rsidDel="00585629">
          <w:delText>)</w:delText>
        </w:r>
      </w:del>
      <w:ins w:id="27" w:author="作成者">
        <w:r w:rsidR="00585629">
          <w:t>）</w:t>
        </w:r>
      </w:ins>
      <w:r w:rsidR="00DC4ACD">
        <w:t>、ルールのエンフォーサー</w:t>
      </w:r>
      <w:del w:id="28" w:author="作成者">
        <w:r w:rsidR="00DC4ACD" w:rsidDel="00585629">
          <w:delText>(</w:delText>
        </w:r>
      </w:del>
      <w:ins w:id="29" w:author="作成者">
        <w:r w:rsidR="00585629">
          <w:t>（</w:t>
        </w:r>
      </w:ins>
      <w:r w:rsidR="00DC4ACD">
        <w:t>Raymond 2016</w:t>
      </w:r>
      <w:del w:id="30" w:author="作成者">
        <w:r w:rsidR="00DC4ACD" w:rsidDel="00585629">
          <w:delText>)</w:delText>
        </w:r>
      </w:del>
      <w:ins w:id="31" w:author="作成者">
        <w:r w:rsidR="00585629">
          <w:t>）</w:t>
        </w:r>
      </w:ins>
      <w:r w:rsidR="008B2071">
        <w:rPr>
          <w:rFonts w:hint="eastAsia"/>
        </w:rPr>
        <w:t>が存在しない。サイバーセキュリティのグローバル・ガバナンスを目指す様々な議論は</w:t>
      </w:r>
      <w:r w:rsidR="008F4971">
        <w:rPr>
          <w:rFonts w:hint="eastAsia"/>
        </w:rPr>
        <w:t>、「</w:t>
      </w:r>
      <w:r w:rsidR="00DC4ACD">
        <w:rPr>
          <w:rFonts w:hint="eastAsia"/>
        </w:rPr>
        <w:t>傘ではなくパッチワーク</w:t>
      </w:r>
      <w:del w:id="32" w:author="作成者">
        <w:r w:rsidR="00DC4ACD" w:rsidDel="00585629">
          <w:delText>(</w:delText>
        </w:r>
      </w:del>
      <w:ins w:id="33" w:author="作成者">
        <w:r w:rsidR="00585629">
          <w:t>（</w:t>
        </w:r>
      </w:ins>
      <w:r w:rsidR="00DC4ACD">
        <w:t>Choucri 2014</w:t>
      </w:r>
      <w:del w:id="34" w:author="作成者">
        <w:r w:rsidR="00DC4ACD" w:rsidDel="00585629">
          <w:delText>)</w:delText>
        </w:r>
      </w:del>
      <w:ins w:id="35" w:author="作成者">
        <w:r w:rsidR="00585629">
          <w:t>）</w:t>
        </w:r>
      </w:ins>
      <w:r w:rsidR="008F4971">
        <w:rPr>
          <w:rFonts w:hint="eastAsia"/>
        </w:rPr>
        <w:t>」</w:t>
      </w:r>
      <w:r w:rsidR="0017692D">
        <w:rPr>
          <w:rFonts w:hint="eastAsia"/>
        </w:rPr>
        <w:t>「レジームコンプレックス</w:t>
      </w:r>
      <w:del w:id="36" w:author="作成者">
        <w:r w:rsidR="0017692D" w:rsidDel="00585629">
          <w:rPr>
            <w:rFonts w:hint="eastAsia"/>
          </w:rPr>
          <w:delText>(</w:delText>
        </w:r>
      </w:del>
      <w:ins w:id="37" w:author="作成者">
        <w:r w:rsidR="00585629">
          <w:rPr>
            <w:rFonts w:hint="eastAsia"/>
          </w:rPr>
          <w:t>（</w:t>
        </w:r>
      </w:ins>
      <w:r w:rsidR="0017692D">
        <w:rPr>
          <w:rFonts w:hint="eastAsia"/>
        </w:rPr>
        <w:t>Nye</w:t>
      </w:r>
      <w:r w:rsidR="0017692D">
        <w:t xml:space="preserve"> 2014</w:t>
      </w:r>
      <w:del w:id="38" w:author="作成者">
        <w:r w:rsidR="0017692D" w:rsidDel="00585629">
          <w:rPr>
            <w:rFonts w:hint="eastAsia"/>
          </w:rPr>
          <w:delText>)</w:delText>
        </w:r>
      </w:del>
      <w:ins w:id="39" w:author="作成者">
        <w:r w:rsidR="00585629">
          <w:rPr>
            <w:rFonts w:hint="eastAsia"/>
          </w:rPr>
          <w:t>）</w:t>
        </w:r>
      </w:ins>
      <w:r w:rsidR="0017692D">
        <w:rPr>
          <w:rFonts w:hint="eastAsia"/>
        </w:rPr>
        <w:t>」</w:t>
      </w:r>
      <w:r w:rsidR="00DC4ACD">
        <w:t>と表現されるように</w:t>
      </w:r>
      <w:r w:rsidR="00A67087">
        <w:rPr>
          <w:rFonts w:hint="eastAsia"/>
        </w:rPr>
        <w:t>、</w:t>
      </w:r>
      <w:r w:rsidR="008B2071">
        <w:rPr>
          <w:rFonts w:hint="eastAsia"/>
        </w:rPr>
        <w:t>乱立し重複し</w:t>
      </w:r>
      <w:r w:rsidR="008F4971">
        <w:rPr>
          <w:rFonts w:hint="eastAsia"/>
        </w:rPr>
        <w:t>ている。</w:t>
      </w:r>
    </w:p>
    <w:p w14:paraId="149C576C" w14:textId="52B2674B" w:rsidR="00DC4ACD" w:rsidRPr="001F7C83" w:rsidRDefault="001F7C83">
      <w:del w:id="40" w:author="作成者">
        <w:r w:rsidDel="00477F46">
          <w:rPr>
            <w:rFonts w:hint="eastAsia"/>
          </w:rPr>
          <w:delText xml:space="preserve"> </w:delText>
        </w:r>
      </w:del>
      <w:ins w:id="41" w:author="作成者">
        <w:r w:rsidR="00477F46">
          <w:rPr>
            <w:rFonts w:hint="eastAsia"/>
          </w:rPr>
          <w:t xml:space="preserve">　</w:t>
        </w:r>
      </w:ins>
      <w:r>
        <w:rPr>
          <w:rFonts w:hint="eastAsia"/>
        </w:rPr>
        <w:t>本研究は以上の背景を踏まえて、</w:t>
      </w:r>
      <w:r w:rsidR="006F0D48">
        <w:rPr>
          <w:rFonts w:hint="eastAsia"/>
        </w:rPr>
        <w:t>サイバーセキュリティのグローバル・ガバナンスの有り様を論じていく。この広大なテーマの中で特に着目するのは</w:t>
      </w:r>
      <w:r w:rsidR="00A67087">
        <w:rPr>
          <w:rFonts w:hint="eastAsia"/>
        </w:rPr>
        <w:t>、</w:t>
      </w:r>
      <w:commentRangeStart w:id="42"/>
      <w:commentRangeStart w:id="43"/>
      <w:r w:rsidR="006F0D48">
        <w:rPr>
          <w:rFonts w:hint="eastAsia"/>
        </w:rPr>
        <w:t>今後10年</w:t>
      </w:r>
      <w:commentRangeEnd w:id="42"/>
      <w:r w:rsidR="00A67087">
        <w:rPr>
          <w:rStyle w:val="af"/>
        </w:rPr>
        <w:commentReference w:id="42"/>
      </w:r>
      <w:commentRangeEnd w:id="43"/>
      <w:r w:rsidR="00237BC8">
        <w:rPr>
          <w:rStyle w:val="af"/>
        </w:rPr>
        <w:commentReference w:id="43"/>
      </w:r>
      <w:r w:rsidR="00A67087">
        <w:rPr>
          <w:rFonts w:hint="eastAsia"/>
        </w:rPr>
        <w:t>における</w:t>
      </w:r>
      <w:r w:rsidR="006F0D48">
        <w:rPr>
          <w:rFonts w:hint="eastAsia"/>
        </w:rPr>
        <w:t>議論の基</w:t>
      </w:r>
      <w:r w:rsidR="006F0D48">
        <w:rPr>
          <w:rFonts w:hint="eastAsia"/>
        </w:rPr>
        <w:lastRenderedPageBreak/>
        <w:t>本的な対立の構造を明らかにすることである。</w:t>
      </w:r>
      <w:r w:rsidR="009A5482">
        <w:rPr>
          <w:rFonts w:hint="eastAsia"/>
        </w:rPr>
        <w:t>先行研究</w:t>
      </w:r>
      <w:r w:rsidR="001D567A">
        <w:rPr>
          <w:rFonts w:hint="eastAsia"/>
        </w:rPr>
        <w:t>で</w:t>
      </w:r>
      <w:r w:rsidR="009A5482">
        <w:rPr>
          <w:rFonts w:hint="eastAsia"/>
        </w:rPr>
        <w:t>繰り返された「多様なアクター」</w:t>
      </w:r>
      <w:r w:rsidR="001D567A">
        <w:rPr>
          <w:rFonts w:hint="eastAsia"/>
        </w:rPr>
        <w:t>や</w:t>
      </w:r>
      <w:r w:rsidR="009A5482">
        <w:t>「パワーの分散」という</w:t>
      </w:r>
      <w:r w:rsidR="001D567A">
        <w:rPr>
          <w:rFonts w:hint="eastAsia"/>
        </w:rPr>
        <w:t>、</w:t>
      </w:r>
      <w:r w:rsidR="009A5482">
        <w:t>サイバーセキュリティに顕著な現象への過剰なフォーカスを捨て、</w:t>
      </w:r>
      <w:commentRangeStart w:id="44"/>
      <w:r w:rsidR="009A5482">
        <w:t>3つのアクター</w:t>
      </w:r>
      <w:commentRangeEnd w:id="44"/>
      <w:r w:rsidR="00DF0932">
        <w:rPr>
          <w:rStyle w:val="af"/>
        </w:rPr>
        <w:commentReference w:id="44"/>
      </w:r>
      <w:ins w:id="45" w:author="作成者">
        <w:r w:rsidR="00623820">
          <w:rPr>
            <w:rFonts w:hint="eastAsia"/>
          </w:rPr>
          <w:t>（プライベートテックカンパニー、民主主義国家、権威主義国家）</w:t>
        </w:r>
      </w:ins>
      <w:r w:rsidR="009A5482">
        <w:t>によってサイバー空間が支配されることを主張</w:t>
      </w:r>
      <w:r w:rsidR="0017692D">
        <w:rPr>
          <w:rFonts w:hint="eastAsia"/>
        </w:rPr>
        <w:t>し</w:t>
      </w:r>
      <w:r w:rsidR="009A5482">
        <w:rPr>
          <w:rFonts w:hint="eastAsia"/>
        </w:rPr>
        <w:t>ていく。とりわけ見過ごされていたプライベートテックカンパニーの力</w:t>
      </w:r>
      <w:r w:rsidR="00F82FE4">
        <w:rPr>
          <w:rFonts w:hint="eastAsia"/>
        </w:rPr>
        <w:t>とそれをめぐる民主主義国家と権威主義国家の駆け引きを描き出す。</w:t>
      </w:r>
    </w:p>
    <w:p w14:paraId="4CD28E6B" w14:textId="77777777" w:rsidR="00DC4ACD" w:rsidRDefault="00DC4ACD" w:rsidP="00DC4ACD"/>
    <w:p w14:paraId="44AE83F3" w14:textId="77777777" w:rsidR="00DC4ACD" w:rsidRDefault="00DC4ACD" w:rsidP="00DC4ACD">
      <w:pPr>
        <w:pStyle w:val="1"/>
      </w:pPr>
      <w:r>
        <w:t>用語の定義</w:t>
      </w:r>
    </w:p>
    <w:p w14:paraId="7608DC63" w14:textId="77777777" w:rsidR="00DC4ACD" w:rsidRDefault="00DC4ACD" w:rsidP="006F0D48">
      <w:pPr>
        <w:pStyle w:val="3"/>
        <w:ind w:left="840"/>
      </w:pPr>
      <w:r>
        <w:rPr>
          <w:rFonts w:hint="eastAsia"/>
        </w:rPr>
        <w:t>サイバー空間</w:t>
      </w:r>
    </w:p>
    <w:p w14:paraId="4CFBBD5F" w14:textId="50C5957B" w:rsidR="00DC4ACD" w:rsidRDefault="00623820" w:rsidP="00DC4ACD">
      <w:ins w:id="46" w:author="作成者">
        <w:r>
          <w:rPr>
            <w:rFonts w:hint="eastAsia"/>
          </w:rPr>
          <w:t xml:space="preserve">　</w:t>
        </w:r>
      </w:ins>
      <w:r w:rsidR="001D567A">
        <w:rPr>
          <w:rFonts w:hint="eastAsia"/>
        </w:rPr>
        <w:t>「</w:t>
      </w:r>
      <w:r w:rsidR="006F0D48">
        <w:rPr>
          <w:rFonts w:hint="eastAsia"/>
        </w:rPr>
        <w:t>サイバー空間</w:t>
      </w:r>
      <w:r w:rsidR="001D567A">
        <w:rPr>
          <w:rFonts w:hint="eastAsia"/>
        </w:rPr>
        <w:t>」</w:t>
      </w:r>
      <w:r w:rsidR="006F0D48">
        <w:rPr>
          <w:rFonts w:hint="eastAsia"/>
        </w:rPr>
        <w:t>に定まった定義はない</w:t>
      </w:r>
      <w:del w:id="47" w:author="作成者">
        <w:r w:rsidR="00DC4ACD" w:rsidDel="00585629">
          <w:delText>(</w:delText>
        </w:r>
      </w:del>
      <w:ins w:id="48" w:author="作成者">
        <w:r w:rsidR="00585629">
          <w:t>（</w:t>
        </w:r>
      </w:ins>
      <w:r w:rsidR="00DC4ACD">
        <w:t>塩原2015、Stevens and Betz 2013、</w:t>
      </w:r>
      <w:del w:id="49" w:author="作成者">
        <w:r w:rsidR="00DC4ACD" w:rsidDel="004F6F03">
          <w:delText xml:space="preserve"> </w:delText>
        </w:r>
      </w:del>
      <w:r w:rsidR="00DC4ACD">
        <w:t>Maurer and Morgus 2014</w:t>
      </w:r>
      <w:del w:id="50" w:author="作成者">
        <w:r w:rsidR="00DC4ACD" w:rsidDel="00585629">
          <w:delText>)</w:delText>
        </w:r>
      </w:del>
      <w:ins w:id="51" w:author="作成者">
        <w:r w:rsidR="00585629">
          <w:t>）</w:t>
        </w:r>
      </w:ins>
      <w:r w:rsidR="006F0D48">
        <w:rPr>
          <w:rFonts w:hint="eastAsia"/>
        </w:rPr>
        <w:t>。文脈や立場によっては</w:t>
      </w:r>
      <w:r w:rsidR="001D567A">
        <w:rPr>
          <w:rFonts w:hint="eastAsia"/>
        </w:rPr>
        <w:t>、</w:t>
      </w:r>
      <w:r w:rsidR="006F0D48">
        <w:rPr>
          <w:rFonts w:hint="eastAsia"/>
        </w:rPr>
        <w:t>電磁スペクトラム、製品の供給路</w:t>
      </w:r>
      <w:del w:id="52" w:author="作成者">
        <w:r w:rsidR="006F0D48" w:rsidDel="00585629">
          <w:rPr>
            <w:rFonts w:hint="eastAsia"/>
          </w:rPr>
          <w:delText>(</w:delText>
        </w:r>
      </w:del>
      <w:ins w:id="53" w:author="作成者">
        <w:r w:rsidR="00585629">
          <w:rPr>
            <w:rFonts w:hint="eastAsia"/>
          </w:rPr>
          <w:t>（</w:t>
        </w:r>
      </w:ins>
      <w:r w:rsidR="006F0D48">
        <w:rPr>
          <w:rFonts w:hint="eastAsia"/>
        </w:rPr>
        <w:t>サプライチェーン</w:t>
      </w:r>
      <w:del w:id="54" w:author="作成者">
        <w:r w:rsidR="006F0D48" w:rsidDel="00585629">
          <w:rPr>
            <w:rFonts w:hint="eastAsia"/>
          </w:rPr>
          <w:delText>)</w:delText>
        </w:r>
      </w:del>
      <w:ins w:id="55" w:author="作成者">
        <w:r w:rsidR="00585629">
          <w:rPr>
            <w:rFonts w:hint="eastAsia"/>
          </w:rPr>
          <w:t>）</w:t>
        </w:r>
      </w:ins>
      <w:r w:rsidR="006F0D48">
        <w:rPr>
          <w:rFonts w:hint="eastAsia"/>
        </w:rPr>
        <w:t>、文明や文化もまた</w:t>
      </w:r>
      <w:r w:rsidR="001D567A">
        <w:rPr>
          <w:rFonts w:hint="eastAsia"/>
        </w:rPr>
        <w:t>、</w:t>
      </w:r>
      <w:r w:rsidR="006F0D48">
        <w:rPr>
          <w:rFonts w:hint="eastAsia"/>
        </w:rPr>
        <w:t>サイバー空間の一部とみなされる</w:t>
      </w:r>
      <w:r w:rsidR="001D567A">
        <w:rPr>
          <w:rFonts w:hint="eastAsia"/>
        </w:rPr>
        <w:t>こともある</w:t>
      </w:r>
      <w:r w:rsidR="006F0D48">
        <w:rPr>
          <w:rFonts w:hint="eastAsia"/>
        </w:rPr>
        <w:t>。</w:t>
      </w:r>
      <w:r w:rsidR="001D567A">
        <w:rPr>
          <w:rFonts w:hint="eastAsia"/>
        </w:rPr>
        <w:t>そこで、</w:t>
      </w:r>
      <w:r w:rsidR="008E59C3">
        <w:rPr>
          <w:rFonts w:hint="eastAsia"/>
        </w:rPr>
        <w:t>本研究にお</w:t>
      </w:r>
      <w:r w:rsidR="001D567A">
        <w:rPr>
          <w:rFonts w:hint="eastAsia"/>
        </w:rPr>
        <w:t>ける</w:t>
      </w:r>
      <w:commentRangeStart w:id="56"/>
      <w:r w:rsidR="001D567A">
        <w:rPr>
          <w:rFonts w:hint="eastAsia"/>
        </w:rPr>
        <w:t>「</w:t>
      </w:r>
      <w:r w:rsidR="00DC4ACD">
        <w:rPr>
          <w:rFonts w:hint="eastAsia"/>
        </w:rPr>
        <w:t>サイバー空間</w:t>
      </w:r>
      <w:r w:rsidR="001D567A">
        <w:rPr>
          <w:rFonts w:hint="eastAsia"/>
        </w:rPr>
        <w:t>」</w:t>
      </w:r>
      <w:r w:rsidR="00DC4ACD">
        <w:rPr>
          <w:rFonts w:hint="eastAsia"/>
        </w:rPr>
        <w:t>は</w:t>
      </w:r>
      <w:r w:rsidR="001D567A">
        <w:rPr>
          <w:rFonts w:hint="eastAsia"/>
        </w:rPr>
        <w:t>、</w:t>
      </w:r>
      <w:r w:rsidR="00DC4ACD">
        <w:rPr>
          <w:rFonts w:hint="eastAsia"/>
        </w:rPr>
        <w:t>「通信端末＋通信回線（有線・無線）＋記憶装置＋データ</w:t>
      </w:r>
      <w:del w:id="57" w:author="作成者">
        <w:r w:rsidR="00DC4ACD" w:rsidDel="00585629">
          <w:delText xml:space="preserve"> (</w:delText>
        </w:r>
      </w:del>
      <w:ins w:id="58" w:author="作成者">
        <w:r w:rsidR="00585629">
          <w:t>（</w:t>
        </w:r>
      </w:ins>
      <w:r w:rsidR="00DC4ACD">
        <w:t>土屋2018b</w:t>
      </w:r>
      <w:del w:id="59" w:author="作成者">
        <w:r w:rsidR="00DC4ACD" w:rsidDel="00585629">
          <w:delText xml:space="preserve">) </w:delText>
        </w:r>
      </w:del>
      <w:ins w:id="60" w:author="作成者">
        <w:r w:rsidR="00585629">
          <w:t>）</w:t>
        </w:r>
      </w:ins>
      <w:r w:rsidR="008E59C3">
        <w:rPr>
          <w:rFonts w:hint="eastAsia"/>
        </w:rPr>
        <w:t>」と定義する。</w:t>
      </w:r>
      <w:commentRangeEnd w:id="56"/>
      <w:r w:rsidR="001D567A">
        <w:rPr>
          <w:rStyle w:val="af"/>
        </w:rPr>
        <w:commentReference w:id="56"/>
      </w:r>
      <w:r w:rsidR="008E59C3">
        <w:rPr>
          <w:rFonts w:hint="eastAsia"/>
        </w:rPr>
        <w:t>しかし</w:t>
      </w:r>
      <w:r w:rsidR="001D567A">
        <w:rPr>
          <w:rFonts w:hint="eastAsia"/>
        </w:rPr>
        <w:t>、</w:t>
      </w:r>
      <w:r w:rsidR="008E59C3">
        <w:rPr>
          <w:rFonts w:hint="eastAsia"/>
        </w:rPr>
        <w:t>今後この定義が拡張される可能性を</w:t>
      </w:r>
      <w:r w:rsidR="004754DA">
        <w:rPr>
          <w:rFonts w:hint="eastAsia"/>
        </w:rPr>
        <w:t>念頭に置く</w:t>
      </w:r>
      <w:r w:rsidR="008E59C3">
        <w:rPr>
          <w:rFonts w:hint="eastAsia"/>
        </w:rPr>
        <w:t>。</w:t>
      </w:r>
    </w:p>
    <w:p w14:paraId="709CC5A4" w14:textId="77777777" w:rsidR="00DC4ACD" w:rsidRDefault="00DC4ACD" w:rsidP="006F0D48">
      <w:pPr>
        <w:pStyle w:val="3"/>
        <w:ind w:left="840"/>
      </w:pPr>
      <w:r>
        <w:rPr>
          <w:rFonts w:hint="eastAsia"/>
        </w:rPr>
        <w:t>サイバー空間における力</w:t>
      </w:r>
    </w:p>
    <w:p w14:paraId="49572681" w14:textId="24AE60D5" w:rsidR="00DC4ACD" w:rsidRDefault="00623820" w:rsidP="00DC4ACD">
      <w:ins w:id="61" w:author="作成者">
        <w:r>
          <w:rPr>
            <w:rFonts w:hint="eastAsia"/>
          </w:rPr>
          <w:t xml:space="preserve">　個人、企業、国家などのプレーヤーが、</w:t>
        </w:r>
      </w:ins>
      <w:commentRangeStart w:id="62"/>
      <w:r w:rsidR="00DC4ACD">
        <w:rPr>
          <w:rFonts w:hint="eastAsia"/>
        </w:rPr>
        <w:t>望んだときに望んだように</w:t>
      </w:r>
      <w:commentRangeEnd w:id="62"/>
      <w:r w:rsidR="001D567A">
        <w:rPr>
          <w:rStyle w:val="af"/>
        </w:rPr>
        <w:commentReference w:id="62"/>
      </w:r>
      <w:r w:rsidR="00DC4ACD">
        <w:rPr>
          <w:rFonts w:hint="eastAsia"/>
        </w:rPr>
        <w:t>より多くのデータにアクセスできること</w:t>
      </w:r>
      <w:r w:rsidR="006F0D48">
        <w:rPr>
          <w:rFonts w:hint="eastAsia"/>
        </w:rPr>
        <w:t>が</w:t>
      </w:r>
      <w:r w:rsidR="001D567A">
        <w:rPr>
          <w:rFonts w:hint="eastAsia"/>
        </w:rPr>
        <w:t>、</w:t>
      </w:r>
      <w:r w:rsidR="006F0D48">
        <w:rPr>
          <w:rFonts w:hint="eastAsia"/>
        </w:rPr>
        <w:t>サイバー空間における力</w:t>
      </w:r>
      <w:del w:id="63" w:author="作成者">
        <w:r w:rsidR="006F0D48" w:rsidDel="00585629">
          <w:rPr>
            <w:rFonts w:hint="eastAsia"/>
          </w:rPr>
          <w:delText>(</w:delText>
        </w:r>
      </w:del>
      <w:ins w:id="64" w:author="作成者">
        <w:r w:rsidR="00585629">
          <w:rPr>
            <w:rFonts w:hint="eastAsia"/>
          </w:rPr>
          <w:t>（</w:t>
        </w:r>
      </w:ins>
      <w:r w:rsidR="006F0D48">
        <w:rPr>
          <w:rFonts w:hint="eastAsia"/>
        </w:rPr>
        <w:t>パワー</w:t>
      </w:r>
      <w:del w:id="65" w:author="作成者">
        <w:r w:rsidR="006F0D48" w:rsidDel="00585629">
          <w:rPr>
            <w:rFonts w:hint="eastAsia"/>
          </w:rPr>
          <w:delText>)</w:delText>
        </w:r>
      </w:del>
      <w:ins w:id="66" w:author="作成者">
        <w:r w:rsidR="00585629">
          <w:rPr>
            <w:rFonts w:hint="eastAsia"/>
          </w:rPr>
          <w:t>）</w:t>
        </w:r>
      </w:ins>
      <w:r w:rsidR="006F0D48">
        <w:rPr>
          <w:rFonts w:hint="eastAsia"/>
        </w:rPr>
        <w:t>である</w:t>
      </w:r>
      <w:r w:rsidR="00DC4ACD">
        <w:rPr>
          <w:rFonts w:hint="eastAsia"/>
        </w:rPr>
        <w:t>。サイバー空間を構成する各プレーヤー</w:t>
      </w:r>
      <w:r w:rsidR="001D567A">
        <w:rPr>
          <w:rFonts w:hint="eastAsia"/>
        </w:rPr>
        <w:t>は、</w:t>
      </w:r>
      <w:r w:rsidR="00DC4ACD">
        <w:rPr>
          <w:rFonts w:hint="eastAsia"/>
        </w:rPr>
        <w:t>意識的・無意識的に</w:t>
      </w:r>
      <w:r w:rsidR="001D567A">
        <w:rPr>
          <w:rFonts w:hint="eastAsia"/>
        </w:rPr>
        <w:t>、</w:t>
      </w:r>
      <w:r w:rsidR="00DC4ACD">
        <w:rPr>
          <w:rFonts w:hint="eastAsia"/>
        </w:rPr>
        <w:t>より多くのデータにアクセスするための競争を行っている</w:t>
      </w:r>
      <w:r w:rsidR="001D567A">
        <w:rPr>
          <w:rFonts w:hint="eastAsia"/>
        </w:rPr>
        <w:t>。</w:t>
      </w:r>
    </w:p>
    <w:p w14:paraId="2F6CFB81" w14:textId="77777777" w:rsidR="00DC4ACD" w:rsidRDefault="00DC4ACD" w:rsidP="00DC4ACD"/>
    <w:p w14:paraId="02F95923" w14:textId="77777777" w:rsidR="00DC4ACD" w:rsidRDefault="00DC4ACD" w:rsidP="00DC4ACD">
      <w:pPr>
        <w:pStyle w:val="1"/>
      </w:pPr>
      <w:r>
        <w:t>先行研究と分析の枠組み</w:t>
      </w:r>
    </w:p>
    <w:p w14:paraId="32DD3BF4" w14:textId="77777777" w:rsidR="0017692D" w:rsidRDefault="0017692D" w:rsidP="0017692D">
      <w:pPr>
        <w:pStyle w:val="2"/>
      </w:pPr>
      <w:r>
        <w:rPr>
          <w:rFonts w:hint="eastAsia"/>
        </w:rPr>
        <w:t>先行研究の課題</w:t>
      </w:r>
    </w:p>
    <w:p w14:paraId="6C51C7DF" w14:textId="1305843A" w:rsidR="008E59C3" w:rsidRDefault="00332AB1" w:rsidP="00457FD2">
      <w:pPr>
        <w:pPrChange w:id="67" w:author="作成者">
          <w:pPr>
            <w:ind w:firstLineChars="50" w:firstLine="105"/>
          </w:pPr>
        </w:pPrChange>
      </w:pPr>
      <w:ins w:id="68" w:author="作成者">
        <w:r>
          <w:rPr>
            <w:rFonts w:hint="eastAsia"/>
          </w:rPr>
          <w:t xml:space="preserve">　</w:t>
        </w:r>
      </w:ins>
      <w:r w:rsidR="008E59C3">
        <w:rPr>
          <w:rFonts w:hint="eastAsia"/>
        </w:rPr>
        <w:t>サイバーセキュリティのガバナンスを論じる上で、本研究が依って立つのは</w:t>
      </w:r>
      <w:r w:rsidR="001D567A">
        <w:rPr>
          <w:rFonts w:hint="eastAsia"/>
        </w:rPr>
        <w:t>、</w:t>
      </w:r>
      <w:r w:rsidR="008E59C3">
        <w:rPr>
          <w:rFonts w:hint="eastAsia"/>
        </w:rPr>
        <w:t>インターネット・ガバナンス論と国際関係論の2つの分野である。両分野における典型的な議論を解説し、その課題を補う</w:t>
      </w:r>
      <w:r w:rsidR="0017692D">
        <w:rPr>
          <w:rFonts w:hint="eastAsia"/>
        </w:rPr>
        <w:t>ことを目指</w:t>
      </w:r>
      <w:r w:rsidR="0086577E">
        <w:rPr>
          <w:rFonts w:hint="eastAsia"/>
        </w:rPr>
        <w:t>した</w:t>
      </w:r>
      <w:r w:rsidR="008E59C3">
        <w:rPr>
          <w:rFonts w:hint="eastAsia"/>
        </w:rPr>
        <w:t>本研究の分析の枠組みを提案する。</w:t>
      </w:r>
    </w:p>
    <w:p w14:paraId="186DAAC1" w14:textId="5638C1AB" w:rsidR="00526795" w:rsidRDefault="004309AF" w:rsidP="00457FD2">
      <w:pPr>
        <w:pPrChange w:id="69" w:author="作成者">
          <w:pPr>
            <w:ind w:firstLineChars="50" w:firstLine="105"/>
          </w:pPr>
        </w:pPrChange>
      </w:pPr>
      <w:ins w:id="70" w:author="作成者">
        <w:r>
          <w:rPr>
            <w:rFonts w:hint="eastAsia"/>
          </w:rPr>
          <w:t xml:space="preserve">　</w:t>
        </w:r>
      </w:ins>
      <w:r w:rsidR="00DC4ACD">
        <w:rPr>
          <w:rFonts w:hint="eastAsia"/>
        </w:rPr>
        <w:t>インターネット</w:t>
      </w:r>
      <w:r w:rsidR="008E59C3">
        <w:rPr>
          <w:rFonts w:hint="eastAsia"/>
        </w:rPr>
        <w:t>・</w:t>
      </w:r>
      <w:r w:rsidR="00DC4ACD">
        <w:rPr>
          <w:rFonts w:hint="eastAsia"/>
        </w:rPr>
        <w:t>ガバナンス</w:t>
      </w:r>
      <w:r w:rsidR="008E59C3">
        <w:rPr>
          <w:rFonts w:hint="eastAsia"/>
        </w:rPr>
        <w:t>の研究分野</w:t>
      </w:r>
      <w:r w:rsidR="00566756">
        <w:rPr>
          <w:rFonts w:hint="eastAsia"/>
        </w:rPr>
        <w:t>で</w:t>
      </w:r>
      <w:r w:rsidR="00DC4ACD">
        <w:rPr>
          <w:rFonts w:hint="eastAsia"/>
        </w:rPr>
        <w:t>は</w:t>
      </w:r>
      <w:r w:rsidR="00566756">
        <w:rPr>
          <w:rFonts w:hint="eastAsia"/>
        </w:rPr>
        <w:t>、</w:t>
      </w:r>
      <w:r w:rsidR="008E59C3">
        <w:rPr>
          <w:rFonts w:hint="eastAsia"/>
        </w:rPr>
        <w:t>1980年代に利用が拡大したインターネットをどのように管理するか</w:t>
      </w:r>
      <w:del w:id="71" w:author="作成者">
        <w:r w:rsidR="008E59C3" w:rsidDel="00623820">
          <w:rPr>
            <w:rFonts w:hint="eastAsia"/>
          </w:rPr>
          <w:delText>を</w:delText>
        </w:r>
      </w:del>
      <w:ins w:id="72" w:author="作成者">
        <w:r w:rsidR="00623820">
          <w:rPr>
            <w:rFonts w:hint="eastAsia"/>
          </w:rPr>
          <w:t>が</w:t>
        </w:r>
      </w:ins>
      <w:r w:rsidR="008E59C3">
        <w:rPr>
          <w:rFonts w:hint="eastAsia"/>
        </w:rPr>
        <w:t>論じ</w:t>
      </w:r>
      <w:r w:rsidR="00566756">
        <w:rPr>
          <w:rFonts w:hint="eastAsia"/>
        </w:rPr>
        <w:t>られてきた</w:t>
      </w:r>
      <w:r w:rsidR="008E59C3">
        <w:rPr>
          <w:rFonts w:hint="eastAsia"/>
        </w:rPr>
        <w:t>。</w:t>
      </w:r>
      <w:r w:rsidR="0017692D">
        <w:rPr>
          <w:rFonts w:hint="eastAsia"/>
        </w:rPr>
        <w:t>同分野のアジェンダ</w:t>
      </w:r>
      <w:r w:rsidR="008E59C3">
        <w:rPr>
          <w:rFonts w:hint="eastAsia"/>
        </w:rPr>
        <w:t>は</w:t>
      </w:r>
      <w:r w:rsidR="00566756">
        <w:rPr>
          <w:rFonts w:hint="eastAsia"/>
        </w:rPr>
        <w:t>、</w:t>
      </w:r>
      <w:r w:rsidR="00DC4ACD">
        <w:rPr>
          <w:rFonts w:hint="eastAsia"/>
        </w:rPr>
        <w:t>「インターネット資源管理」、「標準の策定」、「サイバーセキュリティガバナンス」、「相互接続に関する合意形成」、「情報仲介の政策的役割」、「システム化された知的財産保護」の集合</w:t>
      </w:r>
      <w:del w:id="73" w:author="作成者">
        <w:r w:rsidR="00DC4ACD" w:rsidDel="003F11C4">
          <w:delText xml:space="preserve"> </w:delText>
        </w:r>
        <w:r w:rsidR="00DC4ACD" w:rsidDel="00585629">
          <w:delText>(</w:delText>
        </w:r>
      </w:del>
      <w:ins w:id="74" w:author="作成者">
        <w:r w:rsidR="00585629">
          <w:t>（</w:t>
        </w:r>
      </w:ins>
      <w:r w:rsidR="00DC4ACD">
        <w:t>Denardis 2015</w:t>
      </w:r>
      <w:del w:id="75" w:author="作成者">
        <w:r w:rsidR="00DC4ACD" w:rsidDel="00585629">
          <w:delText>)</w:delText>
        </w:r>
      </w:del>
      <w:ins w:id="76" w:author="作成者">
        <w:r w:rsidR="00585629">
          <w:t>）</w:t>
        </w:r>
      </w:ins>
      <w:r w:rsidR="008E59C3">
        <w:rPr>
          <w:rFonts w:hint="eastAsia"/>
        </w:rPr>
        <w:t>である。</w:t>
      </w:r>
      <w:r w:rsidR="0017692D">
        <w:rPr>
          <w:rFonts w:hint="eastAsia"/>
        </w:rPr>
        <w:t>世界中のコンピューターが</w:t>
      </w:r>
      <w:r w:rsidR="00566756">
        <w:rPr>
          <w:rFonts w:hint="eastAsia"/>
        </w:rPr>
        <w:t>、</w:t>
      </w:r>
      <w:r w:rsidR="0017692D">
        <w:rPr>
          <w:rFonts w:hint="eastAsia"/>
        </w:rPr>
        <w:t>一意のIPアドレス体系を使用するというインターネットの構造は</w:t>
      </w:r>
      <w:r w:rsidR="00566756">
        <w:rPr>
          <w:rFonts w:hint="eastAsia"/>
        </w:rPr>
        <w:t>、</w:t>
      </w:r>
      <w:r w:rsidR="0017692D">
        <w:rPr>
          <w:rFonts w:hint="eastAsia"/>
        </w:rPr>
        <w:t>グローバルな実務的協調とその理論的下支えを必要とした。</w:t>
      </w:r>
      <w:r w:rsidR="008E59C3">
        <w:rPr>
          <w:rFonts w:hint="eastAsia"/>
        </w:rPr>
        <w:t>これまで</w:t>
      </w:r>
      <w:r w:rsidR="0017692D">
        <w:rPr>
          <w:rFonts w:hint="eastAsia"/>
        </w:rPr>
        <w:t>インターネット・ガバナンス論は</w:t>
      </w:r>
      <w:r w:rsidR="00566756">
        <w:rPr>
          <w:rFonts w:hint="eastAsia"/>
        </w:rPr>
        <w:t>、</w:t>
      </w:r>
      <w:r w:rsidR="00526795">
        <w:rPr>
          <w:rFonts w:hint="eastAsia"/>
        </w:rPr>
        <w:t>議論の前提として</w:t>
      </w:r>
      <w:r w:rsidR="00A13CFF">
        <w:rPr>
          <w:rFonts w:hint="eastAsia"/>
        </w:rPr>
        <w:t>、</w:t>
      </w:r>
      <w:r w:rsidR="00DC4ACD">
        <w:rPr>
          <w:rFonts w:hint="eastAsia"/>
        </w:rPr>
        <w:t>官・民・市民社会のイコールフッティング</w:t>
      </w:r>
      <w:r w:rsidR="008E59C3">
        <w:rPr>
          <w:rFonts w:hint="eastAsia"/>
        </w:rPr>
        <w:t>が確保された場にお</w:t>
      </w:r>
      <w:r w:rsidR="00526795">
        <w:rPr>
          <w:rFonts w:hint="eastAsia"/>
        </w:rPr>
        <w:t>ける</w:t>
      </w:r>
      <w:r w:rsidR="00DC4ACD">
        <w:t>自律・分散・協調</w:t>
      </w:r>
      <w:r w:rsidR="00526795">
        <w:rPr>
          <w:rFonts w:hint="eastAsia"/>
        </w:rPr>
        <w:t>という3つの信条を重視し</w:t>
      </w:r>
      <w:r w:rsidR="00566756">
        <w:rPr>
          <w:rFonts w:hint="eastAsia"/>
        </w:rPr>
        <w:t>ており</w:t>
      </w:r>
      <w:r w:rsidR="00526795">
        <w:rPr>
          <w:rFonts w:hint="eastAsia"/>
        </w:rPr>
        <w:t>、そ</w:t>
      </w:r>
      <w:r w:rsidR="00566756">
        <w:rPr>
          <w:rFonts w:hint="eastAsia"/>
        </w:rPr>
        <w:t>の重み付け</w:t>
      </w:r>
      <w:r w:rsidR="00526795">
        <w:rPr>
          <w:rFonts w:hint="eastAsia"/>
        </w:rPr>
        <w:t>は現在も失われていない。</w:t>
      </w:r>
    </w:p>
    <w:p w14:paraId="423C6197" w14:textId="76B548F1" w:rsidR="00DC4ACD" w:rsidRDefault="004309AF" w:rsidP="00457FD2">
      <w:pPr>
        <w:pPrChange w:id="77" w:author="作成者">
          <w:pPr>
            <w:ind w:firstLineChars="50" w:firstLine="105"/>
          </w:pPr>
        </w:pPrChange>
      </w:pPr>
      <w:ins w:id="78" w:author="作成者">
        <w:r>
          <w:rPr>
            <w:rFonts w:hint="eastAsia"/>
          </w:rPr>
          <w:lastRenderedPageBreak/>
          <w:t xml:space="preserve">　</w:t>
        </w:r>
      </w:ins>
      <w:r w:rsidR="008E59C3">
        <w:rPr>
          <w:rFonts w:hint="eastAsia"/>
        </w:rPr>
        <w:t>インターネットは</w:t>
      </w:r>
      <w:r w:rsidR="00566756">
        <w:rPr>
          <w:rFonts w:hint="eastAsia"/>
        </w:rPr>
        <w:t>、</w:t>
      </w:r>
      <w:r w:rsidR="00DC4ACD">
        <w:rPr>
          <w:rFonts w:hint="eastAsia"/>
        </w:rPr>
        <w:t>サイバー空間</w:t>
      </w:r>
      <w:r w:rsidR="008E59C3">
        <w:rPr>
          <w:rFonts w:hint="eastAsia"/>
        </w:rPr>
        <w:t>およびサイバーセキュリティにおける重要な要素であり、インターネット</w:t>
      </w:r>
      <w:r w:rsidR="00310EAB">
        <w:rPr>
          <w:rFonts w:hint="eastAsia"/>
        </w:rPr>
        <w:t>・</w:t>
      </w:r>
      <w:r w:rsidR="008E59C3">
        <w:rPr>
          <w:rFonts w:hint="eastAsia"/>
        </w:rPr>
        <w:t>ガバナンスの知見をサイバーセキュリティ・ガバナンス</w:t>
      </w:r>
      <w:r w:rsidR="00DC4ACD">
        <w:rPr>
          <w:rFonts w:hint="eastAsia"/>
        </w:rPr>
        <w:t>に</w:t>
      </w:r>
      <w:r w:rsidR="008E59C3">
        <w:rPr>
          <w:rFonts w:hint="eastAsia"/>
        </w:rPr>
        <w:t>敷衍するという発想は</w:t>
      </w:r>
      <w:ins w:id="79" w:author="作成者">
        <w:r w:rsidR="00623820">
          <w:rPr>
            <w:rFonts w:hint="eastAsia"/>
          </w:rPr>
          <w:t>、研究者や実務家の間で</w:t>
        </w:r>
      </w:ins>
      <w:r w:rsidR="008E59C3">
        <w:rPr>
          <w:rFonts w:hint="eastAsia"/>
        </w:rPr>
        <w:t>少なからず</w:t>
      </w:r>
      <w:commentRangeStart w:id="80"/>
      <w:r w:rsidR="008E59C3">
        <w:rPr>
          <w:rFonts w:hint="eastAsia"/>
        </w:rPr>
        <w:t>支持されている</w:t>
      </w:r>
      <w:commentRangeEnd w:id="80"/>
      <w:r w:rsidR="00566756">
        <w:rPr>
          <w:rStyle w:val="af"/>
        </w:rPr>
        <w:commentReference w:id="80"/>
      </w:r>
      <w:r w:rsidR="008E59C3">
        <w:rPr>
          <w:rFonts w:hint="eastAsia"/>
        </w:rPr>
        <w:t>。一方で</w:t>
      </w:r>
      <w:r w:rsidR="00566756">
        <w:rPr>
          <w:rFonts w:hint="eastAsia"/>
        </w:rPr>
        <w:t>、</w:t>
      </w:r>
      <w:ins w:id="81" w:author="作成者">
        <w:r w:rsidR="00623820">
          <w:rPr>
            <w:rFonts w:hint="eastAsia"/>
          </w:rPr>
          <w:t>インターネット・ガバナンス論は、今日のサイバー空間のセキュリティ問題が引き起こす、負のインパクトへの対処に苦しんでいる。</w:t>
        </w:r>
      </w:ins>
      <w:r w:rsidR="008E59C3">
        <w:rPr>
          <w:rFonts w:hint="eastAsia"/>
        </w:rPr>
        <w:t>「</w:t>
      </w:r>
      <w:r w:rsidR="00DC4ACD">
        <w:rPr>
          <w:rFonts w:hint="eastAsia"/>
        </w:rPr>
        <w:t>人間は自由だけを希求するわけではない</w:t>
      </w:r>
      <w:del w:id="82" w:author="作成者">
        <w:r w:rsidR="00DC4ACD" w:rsidDel="00585629">
          <w:delText>(</w:delText>
        </w:r>
      </w:del>
      <w:ins w:id="83" w:author="作成者">
        <w:r w:rsidR="00585629">
          <w:t>（</w:t>
        </w:r>
      </w:ins>
      <w:r w:rsidR="00DC4ACD">
        <w:t>Kagan</w:t>
      </w:r>
      <w:r w:rsidR="00526795">
        <w:t xml:space="preserve"> </w:t>
      </w:r>
      <w:r w:rsidR="00526795">
        <w:rPr>
          <w:rFonts w:hint="eastAsia"/>
        </w:rPr>
        <w:t>2019</w:t>
      </w:r>
      <w:r w:rsidR="00DC4ACD">
        <w:t>:</w:t>
      </w:r>
      <w:r w:rsidR="00526795">
        <w:t xml:space="preserve"> </w:t>
      </w:r>
      <w:r w:rsidR="00DC4ACD">
        <w:t>7</w:t>
      </w:r>
      <w:del w:id="84" w:author="作成者">
        <w:r w:rsidR="00DC4ACD" w:rsidDel="00585629">
          <w:delText>)</w:delText>
        </w:r>
      </w:del>
      <w:ins w:id="85" w:author="作成者">
        <w:r w:rsidR="00585629">
          <w:t>）</w:t>
        </w:r>
      </w:ins>
      <w:r w:rsidR="008E59C3">
        <w:rPr>
          <w:rFonts w:hint="eastAsia"/>
        </w:rPr>
        <w:t>」</w:t>
      </w:r>
      <w:r w:rsidR="00DC4ACD">
        <w:t>。身体</w:t>
      </w:r>
      <w:r w:rsidR="00364CBA">
        <w:rPr>
          <w:rFonts w:hint="eastAsia"/>
        </w:rPr>
        <w:t>や</w:t>
      </w:r>
      <w:r w:rsidR="00DC4ACD">
        <w:t>民族</w:t>
      </w:r>
      <w:r w:rsidR="00364CBA">
        <w:rPr>
          <w:rFonts w:hint="eastAsia"/>
        </w:rPr>
        <w:t>や宗教</w:t>
      </w:r>
      <w:r w:rsidR="00DC4ACD">
        <w:t>の安全は</w:t>
      </w:r>
      <w:r w:rsidR="00364CBA">
        <w:rPr>
          <w:rFonts w:hint="eastAsia"/>
        </w:rPr>
        <w:t>、</w:t>
      </w:r>
      <w:commentRangeStart w:id="86"/>
      <w:r w:rsidR="008E59C3">
        <w:rPr>
          <w:rFonts w:hint="eastAsia"/>
        </w:rPr>
        <w:t>インターネットの発展</w:t>
      </w:r>
      <w:r w:rsidR="00364CBA">
        <w:rPr>
          <w:rFonts w:hint="eastAsia"/>
        </w:rPr>
        <w:t>や</w:t>
      </w:r>
      <w:r w:rsidR="00DC4ACD">
        <w:t>言論の自由と同等</w:t>
      </w:r>
      <w:r w:rsidR="008E59C3">
        <w:rPr>
          <w:rFonts w:hint="eastAsia"/>
        </w:rPr>
        <w:t>かそれ以上に</w:t>
      </w:r>
      <w:r w:rsidR="00DC4ACD">
        <w:t>重要であることを</w:t>
      </w:r>
      <w:del w:id="87" w:author="作成者">
        <w:r w:rsidR="00364CBA" w:rsidDel="00623820">
          <w:rPr>
            <w:rFonts w:hint="eastAsia"/>
          </w:rPr>
          <w:delText>小さく捉えがちな</w:delText>
        </w:r>
        <w:commentRangeEnd w:id="86"/>
        <w:r w:rsidR="00566756" w:rsidDel="00623820">
          <w:rPr>
            <w:rStyle w:val="af"/>
            <w:rFonts w:hint="eastAsia"/>
          </w:rPr>
          <w:commentReference w:id="86"/>
        </w:r>
        <w:r w:rsidR="00364CBA" w:rsidDel="00623820">
          <w:rPr>
            <w:rFonts w:hint="eastAsia"/>
          </w:rPr>
          <w:delText>インターネット</w:delText>
        </w:r>
        <w:r w:rsidR="00310EAB" w:rsidDel="00623820">
          <w:rPr>
            <w:rFonts w:hint="eastAsia"/>
          </w:rPr>
          <w:delText>・</w:delText>
        </w:r>
        <w:r w:rsidR="00364CBA" w:rsidDel="00623820">
          <w:rPr>
            <w:rFonts w:hint="eastAsia"/>
          </w:rPr>
          <w:delText>ガバナンスの視座から</w:delText>
        </w:r>
        <w:r w:rsidR="00566756" w:rsidDel="00623820">
          <w:rPr>
            <w:rFonts w:hint="eastAsia"/>
          </w:rPr>
          <w:delText>、</w:delText>
        </w:r>
        <w:r w:rsidR="00364CBA" w:rsidDel="00623820">
          <w:rPr>
            <w:rFonts w:hint="eastAsia"/>
          </w:rPr>
          <w:delText>サイバーセキュリティ・ガバナンスの現実解が得られる可能性は低い</w:delText>
        </w:r>
      </w:del>
      <w:ins w:id="88" w:author="作成者">
        <w:r w:rsidR="00623820">
          <w:rPr>
            <w:rFonts w:hint="eastAsia"/>
          </w:rPr>
          <w:t>直視する必要がある</w:t>
        </w:r>
      </w:ins>
      <w:r w:rsidR="00364CBA">
        <w:rPr>
          <w:rFonts w:hint="eastAsia"/>
        </w:rPr>
        <w:t>。</w:t>
      </w:r>
    </w:p>
    <w:p w14:paraId="2178AF88" w14:textId="2A5378C4" w:rsidR="00872BDF" w:rsidRDefault="004309AF" w:rsidP="00457FD2">
      <w:pPr>
        <w:pPrChange w:id="89" w:author="作成者">
          <w:pPr>
            <w:ind w:firstLineChars="50" w:firstLine="105"/>
          </w:pPr>
        </w:pPrChange>
      </w:pPr>
      <w:ins w:id="90" w:author="作成者">
        <w:r>
          <w:rPr>
            <w:rFonts w:hint="eastAsia"/>
          </w:rPr>
          <w:t xml:space="preserve">　</w:t>
        </w:r>
      </w:ins>
      <w:r w:rsidR="00DC4ACD">
        <w:rPr>
          <w:rFonts w:hint="eastAsia"/>
        </w:rPr>
        <w:t>国際関係論</w:t>
      </w:r>
      <w:r w:rsidR="00364CBA">
        <w:rPr>
          <w:rFonts w:hint="eastAsia"/>
        </w:rPr>
        <w:t>および安全保障論</w:t>
      </w:r>
      <w:r w:rsidR="00DC4ACD">
        <w:rPr>
          <w:rFonts w:hint="eastAsia"/>
        </w:rPr>
        <w:t>におけるサイバー空間の研究は、</w:t>
      </w:r>
      <w:r w:rsidR="00364CBA">
        <w:rPr>
          <w:rFonts w:hint="eastAsia"/>
        </w:rPr>
        <w:t>法の支配の確立、有効なレジームの模索、兵器不拡散の実現などのテーマを中心に</w:t>
      </w:r>
      <w:r w:rsidR="00566756">
        <w:rPr>
          <w:rFonts w:hint="eastAsia"/>
        </w:rPr>
        <w:t>、</w:t>
      </w:r>
      <w:r w:rsidR="00364CBA">
        <w:rPr>
          <w:rFonts w:hint="eastAsia"/>
        </w:rPr>
        <w:t>研究が積み重ねられてきた。これらの議論は</w:t>
      </w:r>
      <w:r w:rsidR="006A1B48">
        <w:rPr>
          <w:rFonts w:hint="eastAsia"/>
        </w:rPr>
        <w:t>、</w:t>
      </w:r>
      <w:r w:rsidR="00DC4ACD">
        <w:rPr>
          <w:rFonts w:hint="eastAsia"/>
        </w:rPr>
        <w:t>国家の戦略・能力・責任</w:t>
      </w:r>
      <w:r w:rsidR="006A1B48">
        <w:rPr>
          <w:rFonts w:hint="eastAsia"/>
        </w:rPr>
        <w:t>が主たる論点であり</w:t>
      </w:r>
      <w:r w:rsidR="00364CBA">
        <w:rPr>
          <w:rFonts w:hint="eastAsia"/>
        </w:rPr>
        <w:t>、民間企業や市民社会を従属変数として扱うか、その役割に全く言及しない。「国際的なパワーの源泉は武力であり、政府が武力行使の唯一のエージェント</w:t>
      </w:r>
      <w:del w:id="91" w:author="作成者">
        <w:r w:rsidR="00364CBA" w:rsidDel="00585629">
          <w:delText>(</w:delText>
        </w:r>
      </w:del>
      <w:ins w:id="92" w:author="作成者">
        <w:r w:rsidR="00585629">
          <w:t>（</w:t>
        </w:r>
      </w:ins>
      <w:r w:rsidR="00364CBA">
        <w:t>Lewis 2018</w:t>
      </w:r>
      <w:del w:id="93" w:author="作成者">
        <w:r w:rsidR="00364CBA" w:rsidDel="00585629">
          <w:delText>)</w:delText>
        </w:r>
      </w:del>
      <w:ins w:id="94" w:author="作成者">
        <w:r w:rsidR="00585629">
          <w:t>）</w:t>
        </w:r>
      </w:ins>
      <w:r w:rsidR="00364CBA">
        <w:rPr>
          <w:rFonts w:hint="eastAsia"/>
        </w:rPr>
        <w:t>」だとすれば、デジタル冷戦</w:t>
      </w:r>
      <w:r w:rsidR="00364CBA">
        <w:t>、サイバー空間のバルカン化</w:t>
      </w:r>
      <w:r w:rsidR="00364CBA">
        <w:rPr>
          <w:rFonts w:hint="eastAsia"/>
        </w:rPr>
        <w:t>などの冷戦とのアナロジーでサイバーセキュリティ・ガバナンスに突破口</w:t>
      </w:r>
      <w:r w:rsidR="004754DA">
        <w:rPr>
          <w:rFonts w:hint="eastAsia"/>
        </w:rPr>
        <w:t>が得られる</w:t>
      </w:r>
      <w:r w:rsidR="00364CBA">
        <w:rPr>
          <w:rFonts w:hint="eastAsia"/>
        </w:rPr>
        <w:t>可能性はある</w:t>
      </w:r>
      <w:r w:rsidR="009166AD">
        <w:rPr>
          <w:rFonts w:hint="eastAsia"/>
        </w:rPr>
        <w:t>。しかしながら、</w:t>
      </w:r>
      <w:r w:rsidR="00364CBA">
        <w:rPr>
          <w:rFonts w:hint="eastAsia"/>
        </w:rPr>
        <w:t>現実</w:t>
      </w:r>
      <w:del w:id="95" w:author="作成者">
        <w:r w:rsidR="00566756" w:rsidDel="00623820">
          <w:rPr>
            <w:rFonts w:hint="eastAsia"/>
          </w:rPr>
          <w:delText>で</w:delText>
        </w:r>
      </w:del>
      <w:ins w:id="96" w:author="作成者">
        <w:r w:rsidR="00623820">
          <w:rPr>
            <w:rFonts w:hint="eastAsia"/>
          </w:rPr>
          <w:t>に</w:t>
        </w:r>
      </w:ins>
      <w:r w:rsidR="00566756">
        <w:rPr>
          <w:rFonts w:hint="eastAsia"/>
        </w:rPr>
        <w:t>は、</w:t>
      </w:r>
      <w:r w:rsidR="009166AD">
        <w:rPr>
          <w:rFonts w:hint="eastAsia"/>
        </w:rPr>
        <w:t>テックカンパニーやテロリストなど非国家主体のもつ力は多くの国家をしのいでいる</w:t>
      </w:r>
      <w:r w:rsidR="00566756">
        <w:rPr>
          <w:rFonts w:hint="eastAsia"/>
        </w:rPr>
        <w:t>、</w:t>
      </w:r>
      <w:r w:rsidR="009166AD">
        <w:rPr>
          <w:rFonts w:hint="eastAsia"/>
        </w:rPr>
        <w:t>というのが本研究の理解である。</w:t>
      </w:r>
    </w:p>
    <w:p w14:paraId="2DF2A76F" w14:textId="6EBF1153" w:rsidR="00872BDF" w:rsidRPr="006A1B48" w:rsidRDefault="004309AF" w:rsidP="00457FD2">
      <w:pPr>
        <w:pPrChange w:id="97" w:author="作成者">
          <w:pPr>
            <w:ind w:firstLineChars="100" w:firstLine="210"/>
          </w:pPr>
        </w:pPrChange>
      </w:pPr>
      <w:ins w:id="98" w:author="作成者">
        <w:r>
          <w:rPr>
            <w:rFonts w:hint="eastAsia"/>
          </w:rPr>
          <w:t xml:space="preserve">　</w:t>
        </w:r>
      </w:ins>
      <w:r w:rsidR="006A1B48">
        <w:rPr>
          <w:rFonts w:hint="eastAsia"/>
        </w:rPr>
        <w:t>もっとも、</w:t>
      </w:r>
      <w:r w:rsidR="006A1B48" w:rsidRPr="006A1B48">
        <w:rPr>
          <w:rFonts w:hint="eastAsia"/>
        </w:rPr>
        <w:t>国際関係論を振り返れば、</w:t>
      </w:r>
      <w:r w:rsidR="00872BDF">
        <w:rPr>
          <w:rFonts w:hint="eastAsia"/>
        </w:rPr>
        <w:t>民間企業や市民社会の役割の拡大を指摘すること自体に新規性はない</w:t>
      </w:r>
      <w:del w:id="99" w:author="作成者">
        <w:r w:rsidR="006A1B48" w:rsidDel="00585629">
          <w:rPr>
            <w:rFonts w:hint="eastAsia"/>
          </w:rPr>
          <w:delText>(</w:delText>
        </w:r>
      </w:del>
      <w:ins w:id="100" w:author="作成者">
        <w:r w:rsidR="00585629">
          <w:rPr>
            <w:rFonts w:hint="eastAsia"/>
          </w:rPr>
          <w:t>（</w:t>
        </w:r>
      </w:ins>
      <w:r w:rsidR="006A1B48">
        <w:rPr>
          <w:rFonts w:hint="eastAsia"/>
        </w:rPr>
        <w:t>Cross 2013</w:t>
      </w:r>
      <w:r w:rsidR="00872BDF">
        <w:rPr>
          <w:rFonts w:hint="eastAsia"/>
        </w:rPr>
        <w:t>、</w:t>
      </w:r>
      <w:del w:id="101" w:author="作成者">
        <w:r w:rsidR="006A1B48" w:rsidDel="004309AF">
          <w:delText xml:space="preserve"> </w:delText>
        </w:r>
      </w:del>
      <w:r w:rsidR="006A1B48">
        <w:rPr>
          <w:rFonts w:hint="eastAsia"/>
        </w:rPr>
        <w:t>ストレンジ 1994</w:t>
      </w:r>
      <w:del w:id="102" w:author="作成者">
        <w:r w:rsidR="00872BDF" w:rsidDel="00585629">
          <w:rPr>
            <w:rFonts w:hint="eastAsia"/>
          </w:rPr>
          <w:delText>)</w:delText>
        </w:r>
      </w:del>
      <w:ins w:id="103" w:author="作成者">
        <w:r w:rsidR="00585629">
          <w:rPr>
            <w:rFonts w:hint="eastAsia"/>
          </w:rPr>
          <w:t>）</w:t>
        </w:r>
      </w:ins>
      <w:r w:rsidR="00872BDF">
        <w:rPr>
          <w:rFonts w:hint="eastAsia"/>
        </w:rPr>
        <w:t>。それらの理論をサイバー</w:t>
      </w:r>
      <w:r w:rsidR="000D24EC">
        <w:rPr>
          <w:rFonts w:hint="eastAsia"/>
        </w:rPr>
        <w:t>セキュリティ・ガバナンス</w:t>
      </w:r>
      <w:r w:rsidR="00872BDF">
        <w:rPr>
          <w:rFonts w:hint="eastAsia"/>
        </w:rPr>
        <w:t>に応用</w:t>
      </w:r>
      <w:r w:rsidR="000D24EC">
        <w:rPr>
          <w:rFonts w:hint="eastAsia"/>
        </w:rPr>
        <w:t>できるかの検討が待たれている。</w:t>
      </w:r>
    </w:p>
    <w:p w14:paraId="510E1B8C" w14:textId="77777777" w:rsidR="006A1B48" w:rsidRDefault="006A1B48" w:rsidP="00F82FE4">
      <w:pPr>
        <w:ind w:firstLineChars="50" w:firstLine="105"/>
      </w:pPr>
    </w:p>
    <w:p w14:paraId="2543BBFA" w14:textId="77777777" w:rsidR="009166AD" w:rsidRDefault="009166AD" w:rsidP="009166AD">
      <w:pPr>
        <w:pStyle w:val="2"/>
      </w:pPr>
      <w:r>
        <w:rPr>
          <w:rFonts w:hint="eastAsia"/>
        </w:rPr>
        <w:t>分析の枠組み</w:t>
      </w:r>
    </w:p>
    <w:p w14:paraId="328F31CC" w14:textId="4E89AA6E" w:rsidR="00DC4ACD" w:rsidRDefault="00B533AA" w:rsidP="00457FD2">
      <w:pPr>
        <w:pPrChange w:id="104" w:author="作成者">
          <w:pPr>
            <w:ind w:firstLineChars="50" w:firstLine="105"/>
          </w:pPr>
        </w:pPrChange>
      </w:pPr>
      <w:ins w:id="105" w:author="作成者">
        <w:r>
          <w:rPr>
            <w:rFonts w:hint="eastAsia"/>
          </w:rPr>
          <w:t xml:space="preserve">　</w:t>
        </w:r>
      </w:ins>
      <w:r w:rsidR="00DC4ACD">
        <w:rPr>
          <w:rFonts w:hint="eastAsia"/>
        </w:rPr>
        <w:t>先行研究に見られる死角を補うため、本研究</w:t>
      </w:r>
      <w:r w:rsidR="00566756">
        <w:rPr>
          <w:rFonts w:hint="eastAsia"/>
        </w:rPr>
        <w:t>で</w:t>
      </w:r>
      <w:r w:rsidR="00DC4ACD">
        <w:rPr>
          <w:rFonts w:hint="eastAsia"/>
        </w:rPr>
        <w:t>は</w:t>
      </w:r>
      <w:r w:rsidR="009166AD">
        <w:t>「先進国家」と「権威主義国家と途上国家」と「プライベートセクター」</w:t>
      </w:r>
      <w:r w:rsidR="009166AD">
        <w:rPr>
          <w:rFonts w:hint="eastAsia"/>
        </w:rPr>
        <w:t>の三つ巴の争いという叙述の枠組みを</w:t>
      </w:r>
      <w:r w:rsidR="00DC4ACD">
        <w:rPr>
          <w:rFonts w:hint="eastAsia"/>
        </w:rPr>
        <w:t>用いて、サイバーセキュリティのグローバル・ガバナンスを論じる</w:t>
      </w:r>
      <w:r w:rsidR="009166AD">
        <w:rPr>
          <w:rFonts w:hint="eastAsia"/>
        </w:rPr>
        <w:t>。</w:t>
      </w:r>
    </w:p>
    <w:p w14:paraId="3A763FFE" w14:textId="6A72D5DC" w:rsidR="00F82FE4" w:rsidRDefault="00B533AA" w:rsidP="00457FD2">
      <w:pPr>
        <w:pPrChange w:id="106" w:author="作成者">
          <w:pPr>
            <w:ind w:firstLineChars="50" w:firstLine="105"/>
          </w:pPr>
        </w:pPrChange>
      </w:pPr>
      <w:ins w:id="107" w:author="作成者">
        <w:r>
          <w:rPr>
            <w:rFonts w:hint="eastAsia"/>
          </w:rPr>
          <w:t xml:space="preserve">　</w:t>
        </w:r>
      </w:ins>
      <w:r w:rsidR="00F82FE4">
        <w:rPr>
          <w:rFonts w:hint="eastAsia"/>
        </w:rPr>
        <w:t>1つ目のアクターは</w:t>
      </w:r>
      <w:r w:rsidR="00DF0932">
        <w:rPr>
          <w:rFonts w:hint="eastAsia"/>
        </w:rPr>
        <w:t>、</w:t>
      </w:r>
      <w:r w:rsidR="00F82FE4">
        <w:rPr>
          <w:rFonts w:hint="eastAsia"/>
        </w:rPr>
        <w:t>民主主義国家である。アメリカを筆頭として、G7各国や一部の国は</w:t>
      </w:r>
      <w:r w:rsidR="00DF0932">
        <w:rPr>
          <w:rFonts w:hint="eastAsia"/>
        </w:rPr>
        <w:t>、</w:t>
      </w:r>
      <w:r w:rsidR="00F82FE4">
        <w:rPr>
          <w:rFonts w:hint="eastAsia"/>
        </w:rPr>
        <w:t>サイバー空間の安定という戦略目標を実現しようとしている。民主的正当性を行使し、既存の国際関係のパワーバランスを維持しようとしている。一方で</w:t>
      </w:r>
      <w:r w:rsidR="00DF0932">
        <w:rPr>
          <w:rFonts w:hint="eastAsia"/>
        </w:rPr>
        <w:t>、</w:t>
      </w:r>
      <w:r w:rsidR="00F82FE4">
        <w:rPr>
          <w:rFonts w:hint="eastAsia"/>
        </w:rPr>
        <w:t>インフラだけを見れば</w:t>
      </w:r>
      <w:r w:rsidR="00DF0932">
        <w:rPr>
          <w:rFonts w:hint="eastAsia"/>
        </w:rPr>
        <w:t>、</w:t>
      </w:r>
      <w:r w:rsidR="00F82FE4">
        <w:rPr>
          <w:rFonts w:hint="eastAsia"/>
        </w:rPr>
        <w:t>アメリカの覇権は縮小傾向</w:t>
      </w:r>
      <w:del w:id="108" w:author="作成者">
        <w:r w:rsidR="00F82FE4" w:rsidDel="00585629">
          <w:rPr>
            <w:rFonts w:hint="eastAsia"/>
          </w:rPr>
          <w:delText>(</w:delText>
        </w:r>
      </w:del>
      <w:ins w:id="109" w:author="作成者">
        <w:r w:rsidR="00585629">
          <w:rPr>
            <w:rFonts w:hint="eastAsia"/>
          </w:rPr>
          <w:t>（</w:t>
        </w:r>
      </w:ins>
      <w:r w:rsidR="00F82FE4">
        <w:rPr>
          <w:rFonts w:hint="eastAsia"/>
        </w:rPr>
        <w:t>Winseck 2017</w:t>
      </w:r>
      <w:del w:id="110" w:author="作成者">
        <w:r w:rsidR="00F82FE4" w:rsidDel="00585629">
          <w:rPr>
            <w:rFonts w:hint="eastAsia"/>
          </w:rPr>
          <w:delText>)</w:delText>
        </w:r>
      </w:del>
      <w:ins w:id="111" w:author="作成者">
        <w:r w:rsidR="00585629">
          <w:rPr>
            <w:rFonts w:hint="eastAsia"/>
          </w:rPr>
          <w:t>）</w:t>
        </w:r>
      </w:ins>
      <w:r w:rsidR="00F82FE4">
        <w:rPr>
          <w:rFonts w:hint="eastAsia"/>
        </w:rPr>
        <w:t>であり、サイバー空間における情報操作に最も脆弱である。</w:t>
      </w:r>
    </w:p>
    <w:p w14:paraId="6581C7CA" w14:textId="0F1C8A8F" w:rsidR="00F82FE4" w:rsidRDefault="00F82FE4" w:rsidP="00457FD2">
      <w:pPr>
        <w:pPrChange w:id="112" w:author="作成者">
          <w:pPr>
            <w:ind w:firstLineChars="50" w:firstLine="105"/>
          </w:pPr>
        </w:pPrChange>
      </w:pPr>
      <w:del w:id="113" w:author="作成者">
        <w:r w:rsidDel="00B533AA">
          <w:rPr>
            <w:rFonts w:hint="eastAsia"/>
          </w:rPr>
          <w:delText xml:space="preserve"> </w:delText>
        </w:r>
      </w:del>
      <w:ins w:id="114" w:author="作成者">
        <w:r w:rsidR="00B533AA">
          <w:rPr>
            <w:rFonts w:hint="eastAsia"/>
          </w:rPr>
          <w:t xml:space="preserve">　</w:t>
        </w:r>
      </w:ins>
      <w:r>
        <w:rPr>
          <w:rFonts w:hint="eastAsia"/>
        </w:rPr>
        <w:t>2つ目のアクターは</w:t>
      </w:r>
      <w:r w:rsidR="00DF0932">
        <w:rPr>
          <w:rFonts w:hint="eastAsia"/>
        </w:rPr>
        <w:t>、</w:t>
      </w:r>
      <w:r>
        <w:rPr>
          <w:rFonts w:hint="eastAsia"/>
        </w:rPr>
        <w:t>権威主義国家である。中国やロシアは</w:t>
      </w:r>
      <w:r w:rsidR="00DF0932">
        <w:rPr>
          <w:rFonts w:hint="eastAsia"/>
        </w:rPr>
        <w:t>、</w:t>
      </w:r>
      <w:r>
        <w:rPr>
          <w:rFonts w:hint="eastAsia"/>
        </w:rPr>
        <w:t>国家資本主義</w:t>
      </w:r>
      <w:del w:id="115" w:author="作成者">
        <w:r w:rsidR="00A14C7E" w:rsidDel="00585629">
          <w:rPr>
            <w:rFonts w:hint="eastAsia"/>
          </w:rPr>
          <w:delText>(</w:delText>
        </w:r>
      </w:del>
      <w:ins w:id="116" w:author="作成者">
        <w:r w:rsidR="00585629">
          <w:rPr>
            <w:rFonts w:hint="eastAsia"/>
          </w:rPr>
          <w:t>（</w:t>
        </w:r>
      </w:ins>
      <w:r w:rsidR="00A14C7E">
        <w:t xml:space="preserve">Bremmer </w:t>
      </w:r>
      <w:r w:rsidR="00A14C7E">
        <w:rPr>
          <w:rFonts w:hint="eastAsia"/>
        </w:rPr>
        <w:t>2010</w:t>
      </w:r>
      <w:del w:id="117" w:author="作成者">
        <w:r w:rsidR="00A14C7E" w:rsidDel="00585629">
          <w:rPr>
            <w:rFonts w:hint="eastAsia"/>
          </w:rPr>
          <w:delText>)</w:delText>
        </w:r>
      </w:del>
      <w:ins w:id="118" w:author="作成者">
        <w:r w:rsidR="00585629">
          <w:rPr>
            <w:rFonts w:hint="eastAsia"/>
          </w:rPr>
          <w:t>）</w:t>
        </w:r>
      </w:ins>
      <w:r>
        <w:rPr>
          <w:rFonts w:hint="eastAsia"/>
        </w:rPr>
        <w:t>と市場のサイズという手段を用いて、国際安全保障だけでなく</w:t>
      </w:r>
      <w:r w:rsidR="00DF0932">
        <w:rPr>
          <w:rFonts w:hint="eastAsia"/>
        </w:rPr>
        <w:t>、</w:t>
      </w:r>
      <w:r>
        <w:rPr>
          <w:rFonts w:hint="eastAsia"/>
        </w:rPr>
        <w:t>統治性の確保をサイバー空間における戦略目標に掲げる。</w:t>
      </w:r>
    </w:p>
    <w:p w14:paraId="3EDA8C64" w14:textId="4B94877B" w:rsidR="00CD5CED" w:rsidRDefault="00F82FE4">
      <w:del w:id="119" w:author="作成者">
        <w:r w:rsidDel="00B533AA">
          <w:delText xml:space="preserve"> </w:delText>
        </w:r>
      </w:del>
      <w:ins w:id="120" w:author="作成者">
        <w:r w:rsidR="00B533AA">
          <w:rPr>
            <w:rFonts w:hint="eastAsia"/>
          </w:rPr>
          <w:t xml:space="preserve">　</w:t>
        </w:r>
      </w:ins>
      <w:r>
        <w:rPr>
          <w:rFonts w:hint="eastAsia"/>
        </w:rPr>
        <w:t>3つ目のアクターは</w:t>
      </w:r>
      <w:r w:rsidR="00DF0932">
        <w:rPr>
          <w:rFonts w:hint="eastAsia"/>
        </w:rPr>
        <w:t>、</w:t>
      </w:r>
      <w:r w:rsidR="00AA4F23">
        <w:rPr>
          <w:rFonts w:hint="eastAsia"/>
        </w:rPr>
        <w:t>グローバル・テックカンパニー</w:t>
      </w:r>
      <w:r>
        <w:rPr>
          <w:rFonts w:hint="eastAsia"/>
        </w:rPr>
        <w:t>である。GAFA</w:t>
      </w:r>
      <w:del w:id="121" w:author="作成者">
        <w:r w:rsidDel="00585629">
          <w:rPr>
            <w:rFonts w:hint="eastAsia"/>
          </w:rPr>
          <w:delText>(</w:delText>
        </w:r>
      </w:del>
      <w:ins w:id="122" w:author="作成者">
        <w:r w:rsidR="00585629">
          <w:rPr>
            <w:rFonts w:hint="eastAsia"/>
          </w:rPr>
          <w:t>（</w:t>
        </w:r>
      </w:ins>
      <w:r>
        <w:rPr>
          <w:rFonts w:hint="eastAsia"/>
        </w:rPr>
        <w:t>グーグル、アマゾン、フェイスブック、アップル</w:t>
      </w:r>
      <w:del w:id="123" w:author="作成者">
        <w:r w:rsidDel="00585629">
          <w:rPr>
            <w:rFonts w:hint="eastAsia"/>
          </w:rPr>
          <w:delText>)</w:delText>
        </w:r>
      </w:del>
      <w:ins w:id="124" w:author="作成者">
        <w:r w:rsidR="00585629">
          <w:rPr>
            <w:rFonts w:hint="eastAsia"/>
          </w:rPr>
          <w:t>）</w:t>
        </w:r>
      </w:ins>
      <w:r>
        <w:rPr>
          <w:rFonts w:hint="eastAsia"/>
        </w:rPr>
        <w:t>やBAT</w:t>
      </w:r>
      <w:del w:id="125" w:author="作成者">
        <w:r w:rsidDel="00585629">
          <w:rPr>
            <w:rFonts w:hint="eastAsia"/>
          </w:rPr>
          <w:delText>(</w:delText>
        </w:r>
      </w:del>
      <w:ins w:id="126" w:author="作成者">
        <w:r w:rsidR="00585629">
          <w:rPr>
            <w:rFonts w:hint="eastAsia"/>
          </w:rPr>
          <w:t>（</w:t>
        </w:r>
      </w:ins>
      <w:r>
        <w:rPr>
          <w:rFonts w:hint="eastAsia"/>
        </w:rPr>
        <w:t>バイドゥ、アリババ、テンセント</w:t>
      </w:r>
      <w:del w:id="127" w:author="作成者">
        <w:r w:rsidDel="00585629">
          <w:rPr>
            <w:rFonts w:hint="eastAsia"/>
          </w:rPr>
          <w:delText>)</w:delText>
        </w:r>
      </w:del>
      <w:ins w:id="128" w:author="作成者">
        <w:r w:rsidR="00585629">
          <w:rPr>
            <w:rFonts w:hint="eastAsia"/>
          </w:rPr>
          <w:t>）</w:t>
        </w:r>
      </w:ins>
      <w:r>
        <w:rPr>
          <w:rFonts w:hint="eastAsia"/>
        </w:rPr>
        <w:t>に代表されるテックカンパニーは</w:t>
      </w:r>
      <w:r w:rsidR="00DF0932">
        <w:rPr>
          <w:rFonts w:hint="eastAsia"/>
        </w:rPr>
        <w:t>、</w:t>
      </w:r>
      <w:r>
        <w:rPr>
          <w:rFonts w:hint="eastAsia"/>
        </w:rPr>
        <w:t>自らの利益拡大のために、サイバー空間</w:t>
      </w:r>
      <w:r w:rsidR="00170C3E">
        <w:rPr>
          <w:rFonts w:hint="eastAsia"/>
        </w:rPr>
        <w:t>の</w:t>
      </w:r>
      <w:r>
        <w:rPr>
          <w:rFonts w:hint="eastAsia"/>
        </w:rPr>
        <w:t>平和</w:t>
      </w:r>
      <w:r w:rsidR="00170C3E">
        <w:rPr>
          <w:rFonts w:hint="eastAsia"/>
        </w:rPr>
        <w:t>を求める。</w:t>
      </w:r>
      <w:r w:rsidR="00CD5CED">
        <w:rPr>
          <w:rFonts w:hint="eastAsia"/>
        </w:rPr>
        <w:t>既存の空間におけるプライベートセクターの役割</w:t>
      </w:r>
      <w:del w:id="129" w:author="作成者">
        <w:r w:rsidR="00CD5CED" w:rsidDel="00585629">
          <w:delText>(</w:delText>
        </w:r>
      </w:del>
      <w:ins w:id="130" w:author="作成者">
        <w:r w:rsidR="00585629">
          <w:t>（</w:t>
        </w:r>
      </w:ins>
      <w:r w:rsidR="00CD5CED">
        <w:t>軍産複合体など</w:t>
      </w:r>
      <w:del w:id="131" w:author="作成者">
        <w:r w:rsidR="00CD5CED" w:rsidDel="00585629">
          <w:delText>)</w:delText>
        </w:r>
      </w:del>
      <w:ins w:id="132" w:author="作成者">
        <w:r w:rsidR="00585629">
          <w:t>）</w:t>
        </w:r>
      </w:ins>
      <w:r w:rsidR="00CD5CED">
        <w:t>とサイバー空間におけるそれは違う。サイバー空間においては</w:t>
      </w:r>
      <w:r w:rsidR="004754DA">
        <w:rPr>
          <w:rFonts w:hint="eastAsia"/>
        </w:rPr>
        <w:t>、</w:t>
      </w:r>
      <w:r w:rsidR="00CD5CED">
        <w:t>プライベートセクター</w:t>
      </w:r>
      <w:r w:rsidR="004754DA">
        <w:rPr>
          <w:rFonts w:hint="eastAsia"/>
        </w:rPr>
        <w:t>は</w:t>
      </w:r>
      <w:r w:rsidR="00DF0932">
        <w:rPr>
          <w:rFonts w:hint="eastAsia"/>
        </w:rPr>
        <w:t>、</w:t>
      </w:r>
      <w:r w:rsidR="00CD5CED">
        <w:rPr>
          <w:rFonts w:hint="eastAsia"/>
        </w:rPr>
        <w:t>国家を超える技術力とデータに</w:t>
      </w:r>
      <w:r w:rsidR="00CD5CED">
        <w:rPr>
          <w:rFonts w:hint="eastAsia"/>
        </w:rPr>
        <w:lastRenderedPageBreak/>
        <w:t>アクセスする力</w:t>
      </w:r>
      <w:r w:rsidR="004754DA">
        <w:rPr>
          <w:rFonts w:hint="eastAsia"/>
        </w:rPr>
        <w:t>に</w:t>
      </w:r>
      <w:r w:rsidR="000D24EC">
        <w:rPr>
          <w:rFonts w:hint="eastAsia"/>
        </w:rPr>
        <w:t>裏打ちされた</w:t>
      </w:r>
      <w:r w:rsidR="00DF0932">
        <w:rPr>
          <w:rFonts w:hint="eastAsia"/>
        </w:rPr>
        <w:t>、</w:t>
      </w:r>
      <w:r w:rsidR="000D24EC">
        <w:rPr>
          <w:rFonts w:hint="eastAsia"/>
        </w:rPr>
        <w:t>強い</w:t>
      </w:r>
      <w:r w:rsidR="004754DA">
        <w:rPr>
          <w:rFonts w:hint="eastAsia"/>
        </w:rPr>
        <w:t>強制力を</w:t>
      </w:r>
      <w:r w:rsidR="000D24EC">
        <w:rPr>
          <w:rFonts w:hint="eastAsia"/>
        </w:rPr>
        <w:t>行使できる存在である。</w:t>
      </w:r>
    </w:p>
    <w:p w14:paraId="6148A368" w14:textId="530F667F" w:rsidR="00AA4F23" w:rsidRPr="00AA4F23" w:rsidRDefault="00B533AA" w:rsidP="00457FD2">
      <w:pPr>
        <w:pPrChange w:id="133" w:author="作成者">
          <w:pPr>
            <w:ind w:firstLineChars="50" w:firstLine="105"/>
          </w:pPr>
        </w:pPrChange>
      </w:pPr>
      <w:ins w:id="134" w:author="作成者">
        <w:r>
          <w:rPr>
            <w:rFonts w:hint="eastAsia"/>
          </w:rPr>
          <w:t xml:space="preserve">　</w:t>
        </w:r>
      </w:ins>
      <w:r w:rsidR="00170C3E">
        <w:rPr>
          <w:rFonts w:hint="eastAsia"/>
        </w:rPr>
        <w:t>つまるところ本研究は、先行研究に見られるサイバー空間のイメージ</w:t>
      </w:r>
      <w:del w:id="135" w:author="作成者">
        <w:r w:rsidR="00170C3E" w:rsidDel="00585629">
          <w:rPr>
            <w:rFonts w:hint="eastAsia"/>
          </w:rPr>
          <w:delText>(</w:delText>
        </w:r>
      </w:del>
      <w:ins w:id="136" w:author="作成者">
        <w:r w:rsidR="00585629">
          <w:rPr>
            <w:rFonts w:hint="eastAsia"/>
          </w:rPr>
          <w:t>（</w:t>
        </w:r>
      </w:ins>
      <w:r w:rsidR="00170C3E">
        <w:rPr>
          <w:rFonts w:hint="eastAsia"/>
        </w:rPr>
        <w:t>図1および図2</w:t>
      </w:r>
      <w:del w:id="137" w:author="作成者">
        <w:r w:rsidR="00170C3E" w:rsidDel="00585629">
          <w:rPr>
            <w:rFonts w:hint="eastAsia"/>
          </w:rPr>
          <w:delText>)</w:delText>
        </w:r>
      </w:del>
      <w:ins w:id="138" w:author="作成者">
        <w:r w:rsidR="00585629">
          <w:rPr>
            <w:rFonts w:hint="eastAsia"/>
          </w:rPr>
          <w:t>）</w:t>
        </w:r>
      </w:ins>
      <w:r w:rsidR="000D24EC">
        <w:rPr>
          <w:rFonts w:hint="eastAsia"/>
        </w:rPr>
        <w:t>を土台にして、新たな</w:t>
      </w:r>
      <w:r w:rsidR="00170C3E">
        <w:rPr>
          <w:rFonts w:hint="eastAsia"/>
        </w:rPr>
        <w:t>サイバー空間</w:t>
      </w:r>
      <w:r w:rsidR="000D24EC">
        <w:rPr>
          <w:rFonts w:hint="eastAsia"/>
        </w:rPr>
        <w:t>のイメージ</w:t>
      </w:r>
      <w:r w:rsidR="00DF0932">
        <w:rPr>
          <w:rFonts w:hint="eastAsia"/>
        </w:rPr>
        <w:t>（図３）</w:t>
      </w:r>
      <w:r w:rsidR="00170C3E">
        <w:rPr>
          <w:rFonts w:hint="eastAsia"/>
        </w:rPr>
        <w:t>を</w:t>
      </w:r>
      <w:r w:rsidR="000D24EC">
        <w:rPr>
          <w:rFonts w:hint="eastAsia"/>
        </w:rPr>
        <w:t>構築するものである。</w:t>
      </w:r>
    </w:p>
    <w:p w14:paraId="3AB1A6C5" w14:textId="77777777" w:rsidR="00AA4F23" w:rsidRPr="00AA4F23" w:rsidRDefault="00AA4F23" w:rsidP="00872BDF">
      <w:pPr>
        <w:ind w:leftChars="-270" w:left="-567" w:firstLineChars="50" w:firstLine="105"/>
        <w:jc w:val="center"/>
      </w:pPr>
      <w:bookmarkStart w:id="139" w:name="_GoBack"/>
      <w:r w:rsidRPr="00AA4F23">
        <w:rPr>
          <w:noProof/>
        </w:rPr>
        <w:drawing>
          <wp:inline distT="0" distB="0" distL="0" distR="0" wp14:anchorId="4289DAE4" wp14:editId="3D9F4115">
            <wp:extent cx="6012180" cy="2713360"/>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98" t="5087" r="777"/>
                    <a:stretch/>
                  </pic:blipFill>
                  <pic:spPr bwMode="auto">
                    <a:xfrm>
                      <a:off x="0" y="0"/>
                      <a:ext cx="6142922" cy="2772365"/>
                    </a:xfrm>
                    <a:prstGeom prst="rect">
                      <a:avLst/>
                    </a:prstGeom>
                    <a:ln>
                      <a:noFill/>
                    </a:ln>
                    <a:extLst>
                      <a:ext uri="{53640926-AAD7-44D8-BBD7-CCE9431645EC}">
                        <a14:shadowObscured xmlns:a14="http://schemas.microsoft.com/office/drawing/2010/main"/>
                      </a:ext>
                    </a:extLst>
                  </pic:spPr>
                </pic:pic>
              </a:graphicData>
            </a:graphic>
          </wp:inline>
        </w:drawing>
      </w:r>
      <w:bookmarkEnd w:id="139"/>
    </w:p>
    <w:p w14:paraId="4C57B32D" w14:textId="77777777" w:rsidR="00DC4ACD" w:rsidRDefault="00DC4ACD" w:rsidP="00DC4ACD"/>
    <w:p w14:paraId="5B81967E" w14:textId="77777777" w:rsidR="00DC4ACD" w:rsidRDefault="00DC4ACD" w:rsidP="00DC4ACD">
      <w:pPr>
        <w:pStyle w:val="1"/>
      </w:pPr>
      <w:r>
        <w:t>研究手法</w:t>
      </w:r>
    </w:p>
    <w:p w14:paraId="1577551D" w14:textId="624427F6" w:rsidR="00F82FE4" w:rsidRDefault="00B533AA" w:rsidP="00457FD2">
      <w:pPr>
        <w:pPrChange w:id="140" w:author="作成者">
          <w:pPr>
            <w:ind w:firstLineChars="50" w:firstLine="105"/>
          </w:pPr>
        </w:pPrChange>
      </w:pPr>
      <w:ins w:id="141" w:author="作成者">
        <w:r>
          <w:rPr>
            <w:rFonts w:hint="eastAsia"/>
          </w:rPr>
          <w:t xml:space="preserve">　</w:t>
        </w:r>
      </w:ins>
      <w:r w:rsidR="00DF0932">
        <w:rPr>
          <w:rFonts w:hint="eastAsia"/>
        </w:rPr>
        <w:t>本</w:t>
      </w:r>
      <w:r w:rsidR="00170C3E">
        <w:rPr>
          <w:rFonts w:hint="eastAsia"/>
        </w:rPr>
        <w:t>研究は</w:t>
      </w:r>
      <w:r w:rsidR="00DF0932">
        <w:rPr>
          <w:rFonts w:hint="eastAsia"/>
        </w:rPr>
        <w:t>、</w:t>
      </w:r>
      <w:r w:rsidR="00170C3E">
        <w:rPr>
          <w:rFonts w:hint="eastAsia"/>
        </w:rPr>
        <w:t>文献調査が主となる。既存の学術研究</w:t>
      </w:r>
      <w:r w:rsidR="00DF0932">
        <w:rPr>
          <w:rFonts w:hint="eastAsia"/>
        </w:rPr>
        <w:t>に関する論文</w:t>
      </w:r>
      <w:r w:rsidR="00170C3E">
        <w:rPr>
          <w:rFonts w:hint="eastAsia"/>
        </w:rPr>
        <w:t>だけでなく、サイバーセキュリティ戦略などの公式文書を</w:t>
      </w:r>
      <w:r w:rsidR="00F82FE4">
        <w:rPr>
          <w:rFonts w:hint="eastAsia"/>
        </w:rPr>
        <w:t>合わせて</w:t>
      </w:r>
      <w:r w:rsidR="00170C3E">
        <w:rPr>
          <w:rFonts w:hint="eastAsia"/>
        </w:rPr>
        <w:t>検討する。加えて</w:t>
      </w:r>
      <w:r w:rsidR="00DF0932">
        <w:rPr>
          <w:rFonts w:hint="eastAsia"/>
        </w:rPr>
        <w:t>、</w:t>
      </w:r>
      <w:r w:rsidR="00F82FE4">
        <w:rPr>
          <w:rFonts w:hint="eastAsia"/>
        </w:rPr>
        <w:t>CSIRT</w:t>
      </w:r>
      <w:del w:id="142" w:author="作成者">
        <w:r w:rsidR="00F82FE4" w:rsidDel="00585629">
          <w:rPr>
            <w:rFonts w:hint="eastAsia"/>
          </w:rPr>
          <w:delText>(</w:delText>
        </w:r>
      </w:del>
      <w:ins w:id="143" w:author="作成者">
        <w:r w:rsidR="00585629">
          <w:rPr>
            <w:rFonts w:hint="eastAsia"/>
          </w:rPr>
          <w:t>（</w:t>
        </w:r>
      </w:ins>
      <w:r w:rsidR="00F82FE4">
        <w:rPr>
          <w:rFonts w:hint="eastAsia"/>
        </w:rPr>
        <w:t>インシデント対応組織</w:t>
      </w:r>
      <w:del w:id="144" w:author="作成者">
        <w:r w:rsidR="00F82FE4" w:rsidDel="00585629">
          <w:rPr>
            <w:rFonts w:hint="eastAsia"/>
          </w:rPr>
          <w:delText>)</w:delText>
        </w:r>
      </w:del>
      <w:ins w:id="145" w:author="作成者">
        <w:r w:rsidR="00585629">
          <w:rPr>
            <w:rFonts w:hint="eastAsia"/>
          </w:rPr>
          <w:t>）</w:t>
        </w:r>
      </w:ins>
      <w:r w:rsidR="00F82FE4">
        <w:rPr>
          <w:rFonts w:hint="eastAsia"/>
        </w:rPr>
        <w:t>で勤務する社会人としての経験を活用し、</w:t>
      </w:r>
      <w:r w:rsidR="000D24EC">
        <w:rPr>
          <w:rFonts w:hint="eastAsia"/>
        </w:rPr>
        <w:t>参与観察を行い、</w:t>
      </w:r>
      <w:r w:rsidR="00F82FE4">
        <w:rPr>
          <w:rFonts w:hint="eastAsia"/>
        </w:rPr>
        <w:t>研究に厚みを加えていく。</w:t>
      </w:r>
    </w:p>
    <w:p w14:paraId="1E08FE3F" w14:textId="1AC6E9CD" w:rsidR="00DC4ACD" w:rsidRDefault="00B533AA" w:rsidP="00457FD2">
      <w:pPr>
        <w:pPrChange w:id="146" w:author="作成者">
          <w:pPr>
            <w:ind w:firstLineChars="50" w:firstLine="105"/>
          </w:pPr>
        </w:pPrChange>
      </w:pPr>
      <w:ins w:id="147" w:author="作成者">
        <w:r>
          <w:rPr>
            <w:rFonts w:hint="eastAsia"/>
          </w:rPr>
          <w:t xml:space="preserve">　</w:t>
        </w:r>
      </w:ins>
      <w:r w:rsidR="00DC4ACD">
        <w:t>CSIRT</w:t>
      </w:r>
      <w:r w:rsidR="00170C3E">
        <w:rPr>
          <w:rFonts w:hint="eastAsia"/>
        </w:rPr>
        <w:t>は</w:t>
      </w:r>
      <w:r w:rsidR="00DC4ACD">
        <w:rPr>
          <w:rFonts w:hint="eastAsia"/>
        </w:rPr>
        <w:t>サイバーセキュリティ</w:t>
      </w:r>
      <w:r w:rsidR="00310EAB">
        <w:rPr>
          <w:rFonts w:hint="eastAsia"/>
        </w:rPr>
        <w:t>・</w:t>
      </w:r>
      <w:r w:rsidR="00DC4ACD">
        <w:rPr>
          <w:rFonts w:hint="eastAsia"/>
        </w:rPr>
        <w:t>ガバナンスにおけるレジームのうち、目的に「被害者救済と復旧」を掲げ、機能として「インシデント対応能力」を備え、かつ文化として「互恵主義」を信条とする組織群のこと</w:t>
      </w:r>
      <w:r w:rsidR="00170C3E">
        <w:rPr>
          <w:rFonts w:hint="eastAsia"/>
        </w:rPr>
        <w:t>である。</w:t>
      </w:r>
      <w:ins w:id="148" w:author="作成者">
        <w:r w:rsidR="00623820">
          <w:rPr>
            <w:rFonts w:hint="eastAsia"/>
          </w:rPr>
          <w:t>CSIRTの共同体は、</w:t>
        </w:r>
      </w:ins>
      <w:commentRangeStart w:id="149"/>
      <w:r w:rsidR="00170C3E">
        <w:rPr>
          <w:rFonts w:hint="eastAsia"/>
        </w:rPr>
        <w:t>これまで3</w:t>
      </w:r>
      <w:r w:rsidR="00DF0932">
        <w:rPr>
          <w:rFonts w:hint="eastAsia"/>
        </w:rPr>
        <w:t>つの</w:t>
      </w:r>
      <w:r w:rsidR="00170C3E">
        <w:rPr>
          <w:rFonts w:hint="eastAsia"/>
        </w:rPr>
        <w:t>アクターの中間地点に位置し、</w:t>
      </w:r>
      <w:r w:rsidR="00DC4ACD">
        <w:rPr>
          <w:rFonts w:hint="eastAsia"/>
        </w:rPr>
        <w:t>トランスナショナルな</w:t>
      </w:r>
      <w:del w:id="150" w:author="作成者">
        <w:r w:rsidR="00DC4ACD" w:rsidDel="00623820">
          <w:rPr>
            <w:rFonts w:hint="eastAsia"/>
          </w:rPr>
          <w:delText>意思決定を助ける</w:delText>
        </w:r>
      </w:del>
      <w:r w:rsidR="00DC4ACD">
        <w:rPr>
          <w:rFonts w:hint="eastAsia"/>
        </w:rPr>
        <w:t>知識共同体の性質が強かった。</w:t>
      </w:r>
      <w:commentRangeEnd w:id="149"/>
      <w:r w:rsidR="00DF0932">
        <w:rPr>
          <w:rStyle w:val="af"/>
        </w:rPr>
        <w:commentReference w:id="149"/>
      </w:r>
      <w:r w:rsidR="00DC4ACD">
        <w:rPr>
          <w:rFonts w:hint="eastAsia"/>
        </w:rPr>
        <w:t>しかし</w:t>
      </w:r>
      <w:r w:rsidR="00DF0932">
        <w:rPr>
          <w:rFonts w:hint="eastAsia"/>
        </w:rPr>
        <w:t>、</w:t>
      </w:r>
      <w:r w:rsidR="00DC4ACD">
        <w:rPr>
          <w:rFonts w:hint="eastAsia"/>
        </w:rPr>
        <w:t>近年急速に国家の枠組みに組み込まれつつある</w:t>
      </w:r>
      <w:r w:rsidR="00170C3E">
        <w:rPr>
          <w:rFonts w:hint="eastAsia"/>
        </w:rPr>
        <w:t>本研究では</w:t>
      </w:r>
      <w:r w:rsidR="00DF0932">
        <w:rPr>
          <w:rFonts w:hint="eastAsia"/>
        </w:rPr>
        <w:t>、</w:t>
      </w:r>
      <w:r w:rsidR="00DC4ACD">
        <w:t>CSIRTが一同に会す機会に、脱国家化の提案を行う。そこからの成果、もしくは失敗の教訓は現時点で明らかではないが、</w:t>
      </w:r>
      <w:r w:rsidR="00170C3E">
        <w:rPr>
          <w:rFonts w:hint="eastAsia"/>
        </w:rPr>
        <w:t>参与観察</w:t>
      </w:r>
      <w:r w:rsidR="00DC4ACD">
        <w:t>を通して「理論と現実の対話」を行</w:t>
      </w:r>
      <w:r w:rsidR="00170C3E">
        <w:rPr>
          <w:rFonts w:hint="eastAsia"/>
        </w:rPr>
        <w:t>う。</w:t>
      </w:r>
    </w:p>
    <w:p w14:paraId="5A0E8004" w14:textId="77777777" w:rsidR="00DC4ACD" w:rsidRDefault="00DC4ACD" w:rsidP="00DC4ACD"/>
    <w:p w14:paraId="7951FE14" w14:textId="77777777" w:rsidR="00DC4ACD" w:rsidRDefault="00DC4ACD" w:rsidP="00DC4ACD">
      <w:pPr>
        <w:pStyle w:val="1"/>
      </w:pPr>
      <w:r>
        <w:t>期待される成果</w:t>
      </w:r>
    </w:p>
    <w:p w14:paraId="598D434B" w14:textId="50FC134F" w:rsidR="00DC4ACD" w:rsidRDefault="001E1410" w:rsidP="00457FD2">
      <w:pPr>
        <w:pPrChange w:id="151" w:author="作成者">
          <w:pPr>
            <w:ind w:firstLineChars="50" w:firstLine="105"/>
          </w:pPr>
        </w:pPrChange>
      </w:pPr>
      <w:ins w:id="152" w:author="作成者">
        <w:r>
          <w:rPr>
            <w:rFonts w:hint="eastAsia"/>
          </w:rPr>
          <w:t xml:space="preserve">　</w:t>
        </w:r>
      </w:ins>
      <w:r w:rsidR="00DC4ACD">
        <w:rPr>
          <w:rFonts w:hint="eastAsia"/>
        </w:rPr>
        <w:t>「多様なアクター」</w:t>
      </w:r>
      <w:r w:rsidR="001A5F32">
        <w:rPr>
          <w:rFonts w:hint="eastAsia"/>
        </w:rPr>
        <w:t>や</w:t>
      </w:r>
      <w:r w:rsidR="00DC4ACD">
        <w:t>「パワーの分散」というサイバーセキュリティに顕著な現象への過剰なフォーカスを捨て、3つのアクター</w:t>
      </w:r>
      <w:r w:rsidR="000D24EC">
        <w:rPr>
          <w:rFonts w:hint="eastAsia"/>
        </w:rPr>
        <w:t>のバランスという</w:t>
      </w:r>
      <w:commentRangeStart w:id="153"/>
      <w:commentRangeStart w:id="154"/>
      <w:r w:rsidR="000D24EC">
        <w:rPr>
          <w:rFonts w:hint="eastAsia"/>
        </w:rPr>
        <w:t>新たな</w:t>
      </w:r>
      <w:del w:id="155" w:author="作成者">
        <w:r w:rsidR="000D24EC" w:rsidDel="00623820">
          <w:rPr>
            <w:rFonts w:hint="eastAsia"/>
          </w:rPr>
          <w:delText>イメージ</w:delText>
        </w:r>
        <w:commentRangeEnd w:id="153"/>
        <w:r w:rsidR="00584549" w:rsidDel="00623820">
          <w:rPr>
            <w:rStyle w:val="af"/>
            <w:rFonts w:hint="eastAsia"/>
          </w:rPr>
          <w:commentReference w:id="153"/>
        </w:r>
      </w:del>
      <w:commentRangeEnd w:id="154"/>
      <w:r w:rsidR="00237BC8">
        <w:rPr>
          <w:rStyle w:val="af"/>
        </w:rPr>
        <w:commentReference w:id="154"/>
      </w:r>
      <w:ins w:id="156" w:author="作成者">
        <w:r w:rsidR="00623820">
          <w:rPr>
            <w:rFonts w:hint="eastAsia"/>
          </w:rPr>
          <w:t>枠組み</w:t>
        </w:r>
      </w:ins>
      <w:r w:rsidR="000D24EC">
        <w:rPr>
          <w:rFonts w:hint="eastAsia"/>
        </w:rPr>
        <w:t>を提供するのが、本研究の主たる学術的貢献である。本研究によって得られるサイバーセキュリティ・ガバナンスの理論は、学位取得後</w:t>
      </w:r>
      <w:r w:rsidR="00CF44AF">
        <w:rPr>
          <w:rFonts w:hint="eastAsia"/>
        </w:rPr>
        <w:t>に</w:t>
      </w:r>
      <w:r w:rsidR="00584549">
        <w:rPr>
          <w:rFonts w:hint="eastAsia"/>
        </w:rPr>
        <w:t>、</w:t>
      </w:r>
      <w:r w:rsidR="00170C3E">
        <w:rPr>
          <w:rFonts w:hint="eastAsia"/>
        </w:rPr>
        <w:t>サイバーセキュリティ・ガバナンス</w:t>
      </w:r>
      <w:r w:rsidR="000D24EC">
        <w:rPr>
          <w:rFonts w:hint="eastAsia"/>
        </w:rPr>
        <w:t>の第一線で</w:t>
      </w:r>
      <w:r w:rsidR="00CF44AF">
        <w:rPr>
          <w:rFonts w:hint="eastAsia"/>
        </w:rPr>
        <w:t>の業務に</w:t>
      </w:r>
      <w:r w:rsidR="000D24EC">
        <w:rPr>
          <w:rFonts w:hint="eastAsia"/>
        </w:rPr>
        <w:t>関わっていく際の土台として</w:t>
      </w:r>
      <w:del w:id="157" w:author="作成者">
        <w:r w:rsidR="00584549" w:rsidDel="00237BC8">
          <w:rPr>
            <w:rFonts w:hint="eastAsia"/>
          </w:rPr>
          <w:delText>仲間とともに</w:delText>
        </w:r>
      </w:del>
      <w:r w:rsidR="00CF44AF">
        <w:rPr>
          <w:rFonts w:hint="eastAsia"/>
        </w:rPr>
        <w:t>活用したい。</w:t>
      </w:r>
    </w:p>
    <w:p w14:paraId="1B5B822B" w14:textId="77777777" w:rsidR="00DC4ACD" w:rsidRDefault="00DC4ACD" w:rsidP="00DC4ACD"/>
    <w:p w14:paraId="209D7102" w14:textId="77777777" w:rsidR="00DC4ACD" w:rsidRDefault="00DC4ACD" w:rsidP="00DC4ACD">
      <w:pPr>
        <w:pStyle w:val="1"/>
      </w:pPr>
      <w:r>
        <w:t>現時点での考察</w:t>
      </w:r>
    </w:p>
    <w:p w14:paraId="530514D8" w14:textId="5712D76A" w:rsidR="00AA4F23" w:rsidRDefault="00B533AA" w:rsidP="00457FD2">
      <w:pPr>
        <w:pPrChange w:id="158" w:author="作成者">
          <w:pPr>
            <w:ind w:firstLineChars="100" w:firstLine="210"/>
          </w:pPr>
        </w:pPrChange>
      </w:pPr>
      <w:ins w:id="159" w:author="作成者">
        <w:r>
          <w:rPr>
            <w:rFonts w:hint="eastAsia"/>
          </w:rPr>
          <w:t xml:space="preserve">　</w:t>
        </w:r>
      </w:ins>
      <w:r w:rsidR="00AA4F23">
        <w:rPr>
          <w:rFonts w:hint="eastAsia"/>
        </w:rPr>
        <w:t>本研究</w:t>
      </w:r>
      <w:r w:rsidR="00CF44AF">
        <w:rPr>
          <w:rFonts w:hint="eastAsia"/>
        </w:rPr>
        <w:t>は未だ途上であるが、分析の</w:t>
      </w:r>
      <w:r w:rsidR="00AA4F23">
        <w:rPr>
          <w:rFonts w:hint="eastAsia"/>
        </w:rPr>
        <w:t>枠組みを用いて見えてきたことを</w:t>
      </w:r>
      <w:r w:rsidR="00584549">
        <w:rPr>
          <w:rFonts w:hint="eastAsia"/>
        </w:rPr>
        <w:t>、</w:t>
      </w:r>
      <w:r w:rsidR="00AA4F23">
        <w:rPr>
          <w:rFonts w:hint="eastAsia"/>
        </w:rPr>
        <w:t>いくつか指摘</w:t>
      </w:r>
      <w:r w:rsidR="00CF44AF">
        <w:rPr>
          <w:rFonts w:hint="eastAsia"/>
        </w:rPr>
        <w:t>したい</w:t>
      </w:r>
      <w:r w:rsidR="00AA4F23">
        <w:rPr>
          <w:rFonts w:hint="eastAsia"/>
        </w:rPr>
        <w:t>。</w:t>
      </w:r>
    </w:p>
    <w:p w14:paraId="04FD8860" w14:textId="49A0F422" w:rsidR="0089353B" w:rsidRDefault="0089353B">
      <w:del w:id="160" w:author="作成者">
        <w:r w:rsidDel="00B533AA">
          <w:rPr>
            <w:rFonts w:hint="eastAsia"/>
          </w:rPr>
          <w:delText xml:space="preserve"> </w:delText>
        </w:r>
      </w:del>
      <w:ins w:id="161" w:author="作成者">
        <w:r w:rsidR="00B533AA">
          <w:rPr>
            <w:rFonts w:hint="eastAsia"/>
          </w:rPr>
          <w:t xml:space="preserve">　</w:t>
        </w:r>
      </w:ins>
      <w:r>
        <w:rPr>
          <w:rFonts w:hint="eastAsia"/>
        </w:rPr>
        <w:t>冷戦終結後の民主主義国家は</w:t>
      </w:r>
      <w:r w:rsidR="00447747">
        <w:rPr>
          <w:rFonts w:hint="eastAsia"/>
        </w:rPr>
        <w:t>、</w:t>
      </w:r>
      <w:r>
        <w:rPr>
          <w:rFonts w:hint="eastAsia"/>
        </w:rPr>
        <w:t>国際関係の秩序構築において</w:t>
      </w:r>
      <w:r w:rsidR="00584549">
        <w:rPr>
          <w:rFonts w:hint="eastAsia"/>
        </w:rPr>
        <w:t>、</w:t>
      </w:r>
      <w:r>
        <w:rPr>
          <w:rFonts w:hint="eastAsia"/>
        </w:rPr>
        <w:t>優位な立場を維持してきた。民主主義国家の</w:t>
      </w:r>
      <w:r w:rsidR="00447747">
        <w:rPr>
          <w:rFonts w:hint="eastAsia"/>
        </w:rPr>
        <w:t>比較優位の</w:t>
      </w:r>
      <w:r>
        <w:rPr>
          <w:rFonts w:hint="eastAsia"/>
        </w:rPr>
        <w:t>時代とインターネットが誕生し普及した</w:t>
      </w:r>
      <w:r w:rsidR="00447747">
        <w:rPr>
          <w:rFonts w:hint="eastAsia"/>
        </w:rPr>
        <w:t>時代</w:t>
      </w:r>
      <w:r>
        <w:rPr>
          <w:rFonts w:hint="eastAsia"/>
        </w:rPr>
        <w:t>は</w:t>
      </w:r>
      <w:r w:rsidR="00584549">
        <w:rPr>
          <w:rFonts w:hint="eastAsia"/>
        </w:rPr>
        <w:t>、</w:t>
      </w:r>
      <w:r>
        <w:rPr>
          <w:rFonts w:hint="eastAsia"/>
        </w:rPr>
        <w:t>符合する。両者は</w:t>
      </w:r>
      <w:r w:rsidR="00584549">
        <w:rPr>
          <w:rFonts w:hint="eastAsia"/>
        </w:rPr>
        <w:t>、</w:t>
      </w:r>
      <w:r>
        <w:rPr>
          <w:rFonts w:hint="eastAsia"/>
        </w:rPr>
        <w:t>お互いを補完し合う関係</w:t>
      </w:r>
      <w:r w:rsidR="00CF44AF">
        <w:rPr>
          <w:rFonts w:hint="eastAsia"/>
        </w:rPr>
        <w:t>だった</w:t>
      </w:r>
      <w:r>
        <w:rPr>
          <w:rFonts w:hint="eastAsia"/>
        </w:rPr>
        <w:t>。</w:t>
      </w:r>
      <w:r w:rsidR="00CF44AF">
        <w:rPr>
          <w:rFonts w:hint="eastAsia"/>
        </w:rPr>
        <w:t>クラウドコンピューティングの普及、ビッグデータ・AIの隆盛は</w:t>
      </w:r>
      <w:r w:rsidR="00584549">
        <w:rPr>
          <w:rFonts w:hint="eastAsia"/>
        </w:rPr>
        <w:t>、</w:t>
      </w:r>
      <w:r w:rsidR="00CF44AF">
        <w:rPr>
          <w:rFonts w:hint="eastAsia"/>
        </w:rPr>
        <w:t>「分散」時代の終焉を告げ、集約の時代に移り変わっている。</w:t>
      </w:r>
      <w:r>
        <w:rPr>
          <w:rFonts w:hint="eastAsia"/>
        </w:rPr>
        <w:t>サイバー空間における力を決定づけるデータは</w:t>
      </w:r>
      <w:r w:rsidR="00584549">
        <w:rPr>
          <w:rFonts w:hint="eastAsia"/>
        </w:rPr>
        <w:t>、</w:t>
      </w:r>
      <w:r>
        <w:rPr>
          <w:rFonts w:hint="eastAsia"/>
        </w:rPr>
        <w:t>もはや分散しておらず、いくつかの</w:t>
      </w:r>
      <w:r w:rsidR="00447747">
        <w:rPr>
          <w:rFonts w:hint="eastAsia"/>
        </w:rPr>
        <w:t>プライベートテックカンパニー</w:t>
      </w:r>
      <w:r>
        <w:rPr>
          <w:rFonts w:hint="eastAsia"/>
        </w:rPr>
        <w:t>による寡占が進んでいる。</w:t>
      </w:r>
      <w:r w:rsidR="00447747">
        <w:rPr>
          <w:rFonts w:hint="eastAsia"/>
        </w:rPr>
        <w:t>加えて</w:t>
      </w:r>
      <w:r w:rsidR="00584549">
        <w:rPr>
          <w:rFonts w:hint="eastAsia"/>
        </w:rPr>
        <w:t>、</w:t>
      </w:r>
      <w:r w:rsidRPr="0089353B">
        <w:t>2015年の米大統領選挙、2017年のフランス大統領選挙、2017年のウクライナの国民投票</w:t>
      </w:r>
      <w:r>
        <w:rPr>
          <w:rFonts w:hint="eastAsia"/>
        </w:rPr>
        <w:t>を経て、選挙への情報操作の疑いは</w:t>
      </w:r>
      <w:r w:rsidR="00CF44AF">
        <w:rPr>
          <w:rFonts w:hint="eastAsia"/>
        </w:rPr>
        <w:t>色</w:t>
      </w:r>
      <w:r>
        <w:rPr>
          <w:rFonts w:hint="eastAsia"/>
        </w:rPr>
        <w:t>濃くなっている。結果、民主主義国家とテックカンパニーの間には</w:t>
      </w:r>
      <w:r w:rsidR="00584549">
        <w:rPr>
          <w:rFonts w:hint="eastAsia"/>
        </w:rPr>
        <w:t>、</w:t>
      </w:r>
      <w:r>
        <w:rPr>
          <w:rFonts w:hint="eastAsia"/>
        </w:rPr>
        <w:t>これまで見られなかった緊張が高まっている。</w:t>
      </w:r>
    </w:p>
    <w:p w14:paraId="0D657F8E" w14:textId="73C1EB18" w:rsidR="003D5F01" w:rsidRPr="003D5F01" w:rsidRDefault="003D5F01">
      <w:del w:id="162" w:author="作成者">
        <w:r w:rsidDel="00B533AA">
          <w:rPr>
            <w:rFonts w:hint="eastAsia"/>
          </w:rPr>
          <w:delText xml:space="preserve"> </w:delText>
        </w:r>
      </w:del>
      <w:ins w:id="163" w:author="作成者">
        <w:r w:rsidR="00B533AA">
          <w:rPr>
            <w:rFonts w:hint="eastAsia"/>
          </w:rPr>
          <w:t xml:space="preserve">　</w:t>
        </w:r>
      </w:ins>
      <w:r>
        <w:rPr>
          <w:rFonts w:hint="eastAsia"/>
        </w:rPr>
        <w:t>サイバー空間</w:t>
      </w:r>
      <w:r w:rsidRPr="003D5F01">
        <w:rPr>
          <w:rFonts w:hint="eastAsia"/>
        </w:rPr>
        <w:t>を語る上で、それ</w:t>
      </w:r>
      <w:r w:rsidR="00CF44AF">
        <w:rPr>
          <w:rFonts w:hint="eastAsia"/>
        </w:rPr>
        <w:t>を支える</w:t>
      </w:r>
      <w:del w:id="164" w:author="作成者">
        <w:r w:rsidR="00CF44AF" w:rsidDel="00623820">
          <w:rPr>
            <w:rFonts w:hint="eastAsia"/>
          </w:rPr>
          <w:delText>の</w:delText>
        </w:r>
      </w:del>
      <w:ins w:id="165" w:author="作成者">
        <w:r w:rsidR="00623820">
          <w:rPr>
            <w:rFonts w:hint="eastAsia"/>
          </w:rPr>
          <w:t>インフラ</w:t>
        </w:r>
      </w:ins>
      <w:r w:rsidRPr="003D5F01">
        <w:rPr>
          <w:rFonts w:hint="eastAsia"/>
        </w:rPr>
        <w:t>が</w:t>
      </w:r>
      <w:r w:rsidR="00584549">
        <w:rPr>
          <w:rFonts w:hint="eastAsia"/>
        </w:rPr>
        <w:t>、</w:t>
      </w:r>
      <w:r w:rsidRPr="003D5F01">
        <w:rPr>
          <w:rFonts w:hint="eastAsia"/>
        </w:rPr>
        <w:t>概ね</w:t>
      </w:r>
      <w:r>
        <w:rPr>
          <w:rFonts w:hint="eastAsia"/>
        </w:rPr>
        <w:t>テックカンパニー</w:t>
      </w:r>
      <w:r w:rsidR="00584549">
        <w:rPr>
          <w:rFonts w:hint="eastAsia"/>
        </w:rPr>
        <w:t>の</w:t>
      </w:r>
      <w:r w:rsidRPr="003D5F01">
        <w:rPr>
          <w:rFonts w:hint="eastAsia"/>
        </w:rPr>
        <w:t>所有・管理する</w:t>
      </w:r>
      <w:r w:rsidR="00CF44AF">
        <w:rPr>
          <w:rFonts w:hint="eastAsia"/>
        </w:rPr>
        <w:t>もの</w:t>
      </w:r>
      <w:r w:rsidRPr="003D5F01">
        <w:rPr>
          <w:rFonts w:hint="eastAsia"/>
        </w:rPr>
        <w:t>であること</w:t>
      </w:r>
      <w:r w:rsidR="00447747">
        <w:rPr>
          <w:rFonts w:hint="eastAsia"/>
        </w:rPr>
        <w:t>に</w:t>
      </w:r>
      <w:commentRangeStart w:id="166"/>
      <w:commentRangeStart w:id="167"/>
      <w:r w:rsidR="00447747">
        <w:rPr>
          <w:rFonts w:hint="eastAsia"/>
        </w:rPr>
        <w:t>自覚的である必要がある</w:t>
      </w:r>
      <w:commentRangeEnd w:id="166"/>
      <w:r w:rsidR="00584549">
        <w:rPr>
          <w:rStyle w:val="af"/>
        </w:rPr>
        <w:commentReference w:id="166"/>
      </w:r>
      <w:commentRangeEnd w:id="167"/>
      <w:r w:rsidR="00237BC8">
        <w:rPr>
          <w:rStyle w:val="af"/>
        </w:rPr>
        <w:commentReference w:id="167"/>
      </w:r>
      <w:r w:rsidRPr="003D5F01">
        <w:rPr>
          <w:rFonts w:hint="eastAsia"/>
        </w:rPr>
        <w:t>。海底ケーブル</w:t>
      </w:r>
      <w:r w:rsidR="00447747">
        <w:rPr>
          <w:rFonts w:hint="eastAsia"/>
        </w:rPr>
        <w:t>や</w:t>
      </w:r>
      <w:r w:rsidRPr="003D5F01">
        <w:rPr>
          <w:rFonts w:hint="eastAsia"/>
        </w:rPr>
        <w:t>データセンターなどがあって</w:t>
      </w:r>
      <w:r w:rsidR="00447747">
        <w:rPr>
          <w:rFonts w:hint="eastAsia"/>
        </w:rPr>
        <w:t>、</w:t>
      </w:r>
      <w:r w:rsidRPr="003D5F01">
        <w:rPr>
          <w:rFonts w:hint="eastAsia"/>
        </w:rPr>
        <w:t>初めて「インターネットを使う」ことができる。サイバー空間の安全保障において、この</w:t>
      </w:r>
      <w:r w:rsidR="00447747">
        <w:rPr>
          <w:rFonts w:hint="eastAsia"/>
        </w:rPr>
        <w:t>テックカンパニー</w:t>
      </w:r>
      <w:r w:rsidRPr="003D5F01">
        <w:rPr>
          <w:rFonts w:hint="eastAsia"/>
        </w:rPr>
        <w:t>の思考回路に着目するものは少ない。多くの研究は</w:t>
      </w:r>
      <w:r w:rsidR="00584549">
        <w:rPr>
          <w:rFonts w:hint="eastAsia"/>
        </w:rPr>
        <w:t>、</w:t>
      </w:r>
      <w:r w:rsidR="00447747">
        <w:rPr>
          <w:rFonts w:hint="eastAsia"/>
        </w:rPr>
        <w:t>テックカンパニー</w:t>
      </w:r>
      <w:r w:rsidRPr="003D5F01">
        <w:rPr>
          <w:rFonts w:hint="eastAsia"/>
        </w:rPr>
        <w:t>が</w:t>
      </w:r>
      <w:ins w:id="168" w:author="作成者">
        <w:r w:rsidR="00623820">
          <w:rPr>
            <w:rFonts w:hint="eastAsia"/>
          </w:rPr>
          <w:t>インフラを</w:t>
        </w:r>
      </w:ins>
      <w:commentRangeStart w:id="169"/>
      <w:r w:rsidRPr="003D5F01">
        <w:rPr>
          <w:rFonts w:hint="eastAsia"/>
        </w:rPr>
        <w:t>所有・管理する</w:t>
      </w:r>
      <w:commentRangeEnd w:id="169"/>
      <w:r w:rsidR="00584549">
        <w:rPr>
          <w:rStyle w:val="af"/>
        </w:rPr>
        <w:commentReference w:id="169"/>
      </w:r>
      <w:r w:rsidRPr="003D5F01">
        <w:rPr>
          <w:rFonts w:hint="eastAsia"/>
        </w:rPr>
        <w:t>事実を言及するものの、それらの企業が不特定多数の利益のために右から左にデータを受け渡す、対価に応じて平等にサービスを提供する存在としてとらえている。本研究は</w:t>
      </w:r>
      <w:r w:rsidR="00584549">
        <w:rPr>
          <w:rFonts w:hint="eastAsia"/>
        </w:rPr>
        <w:t>、</w:t>
      </w:r>
      <w:r w:rsidRPr="003D5F01">
        <w:rPr>
          <w:rFonts w:hint="eastAsia"/>
        </w:rPr>
        <w:t>サイバー空間をグローバルコモンズと捉えることはできないという立場をとるが、サイバー空間</w:t>
      </w:r>
      <w:r w:rsidRPr="003D5F01">
        <w:t>=グローバルコモンズ論を支える</w:t>
      </w:r>
      <w:r w:rsidR="00CF44AF">
        <w:rPr>
          <w:rFonts w:hint="eastAsia"/>
        </w:rPr>
        <w:t>の</w:t>
      </w:r>
      <w:r w:rsidRPr="003D5F01">
        <w:t>は</w:t>
      </w:r>
      <w:r w:rsidR="00CF44AF">
        <w:rPr>
          <w:rFonts w:hint="eastAsia"/>
        </w:rPr>
        <w:t>、</w:t>
      </w:r>
      <w:r w:rsidR="00447747">
        <w:t>テックカンパニー</w:t>
      </w:r>
      <w:r w:rsidRPr="003D5F01">
        <w:t>が中立を保つという幻想である。実際のところ</w:t>
      </w:r>
      <w:r w:rsidR="00584549">
        <w:rPr>
          <w:rFonts w:hint="eastAsia"/>
        </w:rPr>
        <w:t>、</w:t>
      </w:r>
      <w:r w:rsidRPr="003D5F01">
        <w:t>サイバー空間における</w:t>
      </w:r>
      <w:r w:rsidR="00447747">
        <w:t>テックカンパニー</w:t>
      </w:r>
      <w:r w:rsidRPr="003D5F01">
        <w:t>の役割は</w:t>
      </w:r>
      <w:r w:rsidR="00584549">
        <w:rPr>
          <w:rFonts w:hint="eastAsia"/>
        </w:rPr>
        <w:t>、</w:t>
      </w:r>
      <w:r w:rsidRPr="003D5F01">
        <w:t>決定的である。</w:t>
      </w:r>
      <w:r w:rsidR="00447747">
        <w:t>テックカンパニー</w:t>
      </w:r>
      <w:r w:rsidRPr="003D5F01">
        <w:t>は</w:t>
      </w:r>
      <w:r w:rsidR="00584549">
        <w:rPr>
          <w:rFonts w:hint="eastAsia"/>
        </w:rPr>
        <w:t>、</w:t>
      </w:r>
      <w:r w:rsidRPr="003D5F01">
        <w:t>政党のソーシャルメディア上で</w:t>
      </w:r>
      <w:r w:rsidR="00CF44AF">
        <w:rPr>
          <w:rFonts w:hint="eastAsia"/>
        </w:rPr>
        <w:t>の</w:t>
      </w:r>
      <w:r w:rsidRPr="003D5F01">
        <w:rPr>
          <w:rFonts w:hint="eastAsia"/>
        </w:rPr>
        <w:t>選</w:t>
      </w:r>
      <w:r w:rsidRPr="003D5F01">
        <w:t>挙運動</w:t>
      </w:r>
      <w:r w:rsidR="00CF44AF">
        <w:rPr>
          <w:rFonts w:hint="eastAsia"/>
        </w:rPr>
        <w:t>や</w:t>
      </w:r>
      <w:r w:rsidRPr="003D5F01">
        <w:t>国家元首の</w:t>
      </w:r>
      <w:r w:rsidR="00CF44AF">
        <w:rPr>
          <w:rFonts w:hint="eastAsia"/>
        </w:rPr>
        <w:t>ツイッター</w:t>
      </w:r>
      <w:r w:rsidRPr="003D5F01">
        <w:t>を使った外交の生殺与奪権を握っている。</w:t>
      </w:r>
      <w:r w:rsidR="00447747">
        <w:t>テックカンパニー</w:t>
      </w:r>
      <w:r w:rsidRPr="003D5F01">
        <w:t>が望めば、情報をより多くの人に届けることも、その逆も容易い。</w:t>
      </w:r>
    </w:p>
    <w:p w14:paraId="09DB124D" w14:textId="1A29E8BC" w:rsidR="00310EAB" w:rsidRDefault="00B533AA" w:rsidP="00457FD2">
      <w:pPr>
        <w:pPrChange w:id="170" w:author="作成者">
          <w:pPr>
            <w:ind w:firstLineChars="50" w:firstLine="105"/>
          </w:pPr>
        </w:pPrChange>
      </w:pPr>
      <w:ins w:id="171" w:author="作成者">
        <w:r>
          <w:rPr>
            <w:rFonts w:hint="eastAsia"/>
          </w:rPr>
          <w:t xml:space="preserve">　</w:t>
        </w:r>
      </w:ins>
      <w:r w:rsidR="00310EAB">
        <w:rPr>
          <w:rFonts w:hint="eastAsia"/>
        </w:rPr>
        <w:t>テックカンパニー</w:t>
      </w:r>
      <w:r w:rsidR="003D5F01">
        <w:rPr>
          <w:rFonts w:hint="eastAsia"/>
        </w:rPr>
        <w:t>は</w:t>
      </w:r>
      <w:r w:rsidR="00584549">
        <w:rPr>
          <w:rFonts w:hint="eastAsia"/>
        </w:rPr>
        <w:t>、</w:t>
      </w:r>
      <w:r w:rsidR="003D5F01">
        <w:rPr>
          <w:rFonts w:hint="eastAsia"/>
        </w:rPr>
        <w:t>自らのビジネスを保護するために</w:t>
      </w:r>
      <w:r w:rsidR="00447747">
        <w:rPr>
          <w:rFonts w:hint="eastAsia"/>
        </w:rPr>
        <w:t>、</w:t>
      </w:r>
      <w:r w:rsidR="003D5F01">
        <w:rPr>
          <w:rFonts w:hint="eastAsia"/>
        </w:rPr>
        <w:t>透明性確保</w:t>
      </w:r>
      <w:r w:rsidR="00310EAB">
        <w:rPr>
          <w:rFonts w:hint="eastAsia"/>
        </w:rPr>
        <w:t>の</w:t>
      </w:r>
      <w:r w:rsidR="003D5F01">
        <w:rPr>
          <w:rFonts w:hint="eastAsia"/>
        </w:rPr>
        <w:t>努力を行っている</w:t>
      </w:r>
      <w:r w:rsidR="00447747">
        <w:rPr>
          <w:rFonts w:hint="eastAsia"/>
        </w:rPr>
        <w:t>。しかし、</w:t>
      </w:r>
      <w:r w:rsidR="003D5F01">
        <w:rPr>
          <w:rFonts w:hint="eastAsia"/>
        </w:rPr>
        <w:t>その事自体が立場</w:t>
      </w:r>
      <w:r w:rsidR="00310EAB">
        <w:rPr>
          <w:rFonts w:hint="eastAsia"/>
        </w:rPr>
        <w:t>の不明瞭さ</w:t>
      </w:r>
      <w:r w:rsidR="00584549">
        <w:rPr>
          <w:rFonts w:hint="eastAsia"/>
        </w:rPr>
        <w:t>を示す</w:t>
      </w:r>
      <w:r w:rsidR="003D5F01">
        <w:rPr>
          <w:rFonts w:hint="eastAsia"/>
        </w:rPr>
        <w:t>一つの</w:t>
      </w:r>
      <w:r w:rsidR="00447747">
        <w:rPr>
          <w:rFonts w:hint="eastAsia"/>
        </w:rPr>
        <w:t>証左</w:t>
      </w:r>
      <w:r w:rsidR="003D5F01">
        <w:rPr>
          <w:rFonts w:hint="eastAsia"/>
        </w:rPr>
        <w:t>で</w:t>
      </w:r>
      <w:r w:rsidR="00447747">
        <w:rPr>
          <w:rFonts w:hint="eastAsia"/>
        </w:rPr>
        <w:t>も</w:t>
      </w:r>
      <w:r w:rsidR="00310EAB">
        <w:rPr>
          <w:rFonts w:hint="eastAsia"/>
        </w:rPr>
        <w:t>ある。</w:t>
      </w:r>
      <w:r w:rsidR="00A6435C">
        <w:rPr>
          <w:rFonts w:hint="eastAsia"/>
        </w:rPr>
        <w:t>例えば、</w:t>
      </w:r>
      <w:r w:rsidR="00310EAB">
        <w:rPr>
          <w:rFonts w:hint="eastAsia"/>
        </w:rPr>
        <w:t>民主主義国家における</w:t>
      </w:r>
      <w:r w:rsidR="00A6435C">
        <w:rPr>
          <w:rFonts w:hint="eastAsia"/>
        </w:rPr>
        <w:t>中国に関する</w:t>
      </w:r>
      <w:r w:rsidR="00310EAB">
        <w:rPr>
          <w:rFonts w:hint="eastAsia"/>
        </w:rPr>
        <w:t>言説は</w:t>
      </w:r>
      <w:r w:rsidR="00661E45">
        <w:rPr>
          <w:rFonts w:hint="eastAsia"/>
        </w:rPr>
        <w:t>、</w:t>
      </w:r>
      <w:r w:rsidR="00310EAB">
        <w:rPr>
          <w:rFonts w:hint="eastAsia"/>
        </w:rPr>
        <w:t>中国</w:t>
      </w:r>
      <w:r w:rsidR="00A6435C">
        <w:rPr>
          <w:rFonts w:hint="eastAsia"/>
        </w:rPr>
        <w:t>企業</w:t>
      </w:r>
      <w:r w:rsidR="00310EAB">
        <w:rPr>
          <w:rFonts w:hint="eastAsia"/>
        </w:rPr>
        <w:t>のアリババやテンセントを、国家のエージェントとみなしている。一方で</w:t>
      </w:r>
      <w:r w:rsidR="00A6435C">
        <w:rPr>
          <w:rFonts w:hint="eastAsia"/>
        </w:rPr>
        <w:t>、</w:t>
      </w:r>
      <w:r w:rsidR="00310EAB">
        <w:rPr>
          <w:rFonts w:hint="eastAsia"/>
        </w:rPr>
        <w:t>中国政府は「アリババは株式会社であり、最大株主は日本の実業家」であると考え、中国市民は「ファーウェイの創業者は共産党に飼いならされない反逆者」というイメージを持つ。民主主義国家と権威主義国家双方が</w:t>
      </w:r>
      <w:r w:rsidR="00A6435C">
        <w:rPr>
          <w:rFonts w:hint="eastAsia"/>
        </w:rPr>
        <w:t>、</w:t>
      </w:r>
      <w:r w:rsidR="00310EAB">
        <w:rPr>
          <w:rFonts w:hint="eastAsia"/>
        </w:rPr>
        <w:t>プライベートテックカンパニーを対立陣営の一部とみなす</w:t>
      </w:r>
      <w:r w:rsidR="00A6435C">
        <w:rPr>
          <w:rFonts w:hint="eastAsia"/>
        </w:rPr>
        <w:t>、</w:t>
      </w:r>
      <w:r w:rsidR="00310EAB">
        <w:rPr>
          <w:rFonts w:hint="eastAsia"/>
        </w:rPr>
        <w:t>という矛盾した構図である。</w:t>
      </w:r>
    </w:p>
    <w:p w14:paraId="3459D1CA" w14:textId="54D23F26" w:rsidR="00310EAB" w:rsidRDefault="00B533AA" w:rsidP="00457FD2">
      <w:pPr>
        <w:pPrChange w:id="172" w:author="作成者">
          <w:pPr>
            <w:ind w:firstLineChars="50" w:firstLine="105"/>
          </w:pPr>
        </w:pPrChange>
      </w:pPr>
      <w:ins w:id="173" w:author="作成者">
        <w:r>
          <w:rPr>
            <w:rFonts w:hint="eastAsia"/>
          </w:rPr>
          <w:t xml:space="preserve">　</w:t>
        </w:r>
      </w:ins>
      <w:r w:rsidR="00310EAB">
        <w:rPr>
          <w:rFonts w:hint="eastAsia"/>
        </w:rPr>
        <w:t>そこから導き出されるのは</w:t>
      </w:r>
      <w:r w:rsidR="004754DA">
        <w:rPr>
          <w:rFonts w:hint="eastAsia"/>
        </w:rPr>
        <w:t>、</w:t>
      </w:r>
      <w:r w:rsidR="00310EAB">
        <w:rPr>
          <w:rFonts w:hint="eastAsia"/>
        </w:rPr>
        <w:t>米政府の5G規格を巡る中国ファーウェイ社への圧力は悪手という見方である。三つ巴の争いにおいては</w:t>
      </w:r>
      <w:r w:rsidR="004754DA">
        <w:rPr>
          <w:rFonts w:hint="eastAsia"/>
        </w:rPr>
        <w:t>、</w:t>
      </w:r>
      <w:r w:rsidR="00310EAB">
        <w:rPr>
          <w:rFonts w:hint="eastAsia"/>
        </w:rPr>
        <w:t>対立グループ内の離間を促し、協力を引き出す必要がある。中国国内において共産党</w:t>
      </w:r>
      <w:r w:rsidR="00CD5CED">
        <w:rPr>
          <w:rFonts w:hint="eastAsia"/>
        </w:rPr>
        <w:t>に保護され続けてきたZTE社と</w:t>
      </w:r>
      <w:r w:rsidR="004754DA">
        <w:rPr>
          <w:rFonts w:hint="eastAsia"/>
        </w:rPr>
        <w:t>、</w:t>
      </w:r>
      <w:r w:rsidR="00CD5CED">
        <w:rPr>
          <w:rFonts w:hint="eastAsia"/>
        </w:rPr>
        <w:t>ベンチャー企業</w:t>
      </w:r>
      <w:r w:rsidR="00CD5CED">
        <w:rPr>
          <w:rFonts w:hint="eastAsia"/>
        </w:rPr>
        <w:lastRenderedPageBreak/>
        <w:t>のファーウェイ社の両者に対して、民主主義国家グループが圧力をかければ、</w:t>
      </w:r>
      <w:r w:rsidR="00CF44AF">
        <w:rPr>
          <w:rFonts w:hint="eastAsia"/>
        </w:rPr>
        <w:t>テックカンパニーが</w:t>
      </w:r>
      <w:r w:rsidR="00CD5CED">
        <w:rPr>
          <w:rFonts w:hint="eastAsia"/>
        </w:rPr>
        <w:t>共産党との距離を置くことへのインセンティブが消失する。</w:t>
      </w:r>
    </w:p>
    <w:p w14:paraId="74D20699" w14:textId="73058A19" w:rsidR="00CD5CED" w:rsidRDefault="00CD5CED" w:rsidP="00457FD2">
      <w:pPr>
        <w:pPrChange w:id="174" w:author="作成者">
          <w:pPr>
            <w:ind w:firstLineChars="50" w:firstLine="105"/>
          </w:pPr>
        </w:pPrChange>
      </w:pPr>
      <w:del w:id="175" w:author="作成者">
        <w:r w:rsidDel="00B533AA">
          <w:rPr>
            <w:rFonts w:hint="eastAsia"/>
          </w:rPr>
          <w:delText xml:space="preserve"> </w:delText>
        </w:r>
      </w:del>
      <w:ins w:id="176" w:author="作成者">
        <w:r w:rsidR="00B533AA">
          <w:rPr>
            <w:rFonts w:hint="eastAsia"/>
          </w:rPr>
          <w:t xml:space="preserve">　</w:t>
        </w:r>
      </w:ins>
      <w:r>
        <w:rPr>
          <w:rFonts w:hint="eastAsia"/>
        </w:rPr>
        <w:t>この点についてロシア</w:t>
      </w:r>
      <w:r w:rsidR="004754DA">
        <w:rPr>
          <w:rFonts w:hint="eastAsia"/>
        </w:rPr>
        <w:t>は戦略的な動きを見せている</w:t>
      </w:r>
      <w:r>
        <w:rPr>
          <w:rFonts w:hint="eastAsia"/>
        </w:rPr>
        <w:t>。プーチン大統領は「インターネットは米CIAのプロジェクト」であると公言し、米国</w:t>
      </w:r>
      <w:r w:rsidR="003D5F01">
        <w:rPr>
          <w:rFonts w:hint="eastAsia"/>
        </w:rPr>
        <w:t>政府</w:t>
      </w:r>
      <w:r>
        <w:rPr>
          <w:rFonts w:hint="eastAsia"/>
        </w:rPr>
        <w:t>のインターネット支配を一貫して批判し続けてきた。その一方で</w:t>
      </w:r>
      <w:r w:rsidRPr="00CD5CED">
        <w:rPr>
          <w:rFonts w:hint="eastAsia"/>
        </w:rPr>
        <w:t>、公にマーケットオリエントなインターネット</w:t>
      </w:r>
      <w:r>
        <w:rPr>
          <w:rFonts w:hint="eastAsia"/>
        </w:rPr>
        <w:t>・</w:t>
      </w:r>
      <w:r w:rsidRPr="00CD5CED">
        <w:rPr>
          <w:rFonts w:hint="eastAsia"/>
        </w:rPr>
        <w:t>ガバナンスを批判したことはない</w:t>
      </w:r>
      <w:del w:id="177" w:author="作成者">
        <w:r w:rsidDel="00585629">
          <w:rPr>
            <w:rFonts w:hint="eastAsia"/>
          </w:rPr>
          <w:delText>(</w:delText>
        </w:r>
      </w:del>
      <w:ins w:id="178" w:author="作成者">
        <w:r w:rsidR="00585629">
          <w:rPr>
            <w:rFonts w:hint="eastAsia"/>
          </w:rPr>
          <w:t>（</w:t>
        </w:r>
      </w:ins>
      <w:r>
        <w:rPr>
          <w:rFonts w:hint="eastAsia"/>
        </w:rPr>
        <w:t>Nocetti 2015</w:t>
      </w:r>
      <w:del w:id="179" w:author="作成者">
        <w:r w:rsidDel="00585629">
          <w:rPr>
            <w:rFonts w:hint="eastAsia"/>
          </w:rPr>
          <w:delText>)</w:delText>
        </w:r>
      </w:del>
      <w:ins w:id="180" w:author="作成者">
        <w:r w:rsidR="00585629">
          <w:rPr>
            <w:rFonts w:hint="eastAsia"/>
          </w:rPr>
          <w:t>）</w:t>
        </w:r>
      </w:ins>
      <w:r w:rsidRPr="00CD5CED">
        <w:rPr>
          <w:rFonts w:hint="eastAsia"/>
        </w:rPr>
        <w:t>。</w:t>
      </w:r>
      <w:r>
        <w:rPr>
          <w:rFonts w:hint="eastAsia"/>
        </w:rPr>
        <w:t>それは米国政府と米国のテックカンパニーとの離間をすすめるためのパフォーマンスと捉えることも可能である。</w:t>
      </w:r>
    </w:p>
    <w:p w14:paraId="38542214" w14:textId="6870C89B" w:rsidR="00CD5CED" w:rsidRDefault="00B533AA" w:rsidP="00457FD2">
      <w:pPr>
        <w:pPrChange w:id="181" w:author="作成者">
          <w:pPr>
            <w:ind w:firstLineChars="50" w:firstLine="105"/>
          </w:pPr>
        </w:pPrChange>
      </w:pPr>
      <w:ins w:id="182" w:author="作成者">
        <w:r>
          <w:rPr>
            <w:rFonts w:hint="eastAsia"/>
          </w:rPr>
          <w:t xml:space="preserve">　</w:t>
        </w:r>
      </w:ins>
      <w:r w:rsidR="00CD5CED">
        <w:rPr>
          <w:rFonts w:hint="eastAsia"/>
        </w:rPr>
        <w:t>サイバー安全保障のジレンマ理論</w:t>
      </w:r>
      <w:del w:id="183" w:author="作成者">
        <w:r w:rsidR="00CD5CED" w:rsidDel="00585629">
          <w:rPr>
            <w:rFonts w:hint="eastAsia"/>
          </w:rPr>
          <w:delText>(</w:delText>
        </w:r>
      </w:del>
      <w:ins w:id="184" w:author="作成者">
        <w:r w:rsidR="00585629">
          <w:rPr>
            <w:rFonts w:hint="eastAsia"/>
          </w:rPr>
          <w:t>（</w:t>
        </w:r>
      </w:ins>
      <w:r w:rsidR="00CD5CED">
        <w:rPr>
          <w:rFonts w:hint="eastAsia"/>
        </w:rPr>
        <w:t>B</w:t>
      </w:r>
      <w:ins w:id="185" w:author="作成者">
        <w:r w:rsidR="00237BC8">
          <w:t>u</w:t>
        </w:r>
      </w:ins>
      <w:r w:rsidR="00CD5CED">
        <w:rPr>
          <w:rFonts w:hint="eastAsia"/>
        </w:rPr>
        <w:t>chanan</w:t>
      </w:r>
      <w:r w:rsidR="00CD5CED">
        <w:t xml:space="preserve"> </w:t>
      </w:r>
      <w:r w:rsidR="00CD5CED">
        <w:rPr>
          <w:rFonts w:hint="eastAsia"/>
        </w:rPr>
        <w:t>2017</w:t>
      </w:r>
      <w:del w:id="186" w:author="作成者">
        <w:r w:rsidR="00CD5CED" w:rsidDel="00585629">
          <w:rPr>
            <w:rFonts w:hint="eastAsia"/>
          </w:rPr>
          <w:delText>)</w:delText>
        </w:r>
      </w:del>
      <w:ins w:id="187" w:author="作成者">
        <w:r w:rsidR="00585629">
          <w:rPr>
            <w:rFonts w:hint="eastAsia"/>
          </w:rPr>
          <w:t>）</w:t>
        </w:r>
      </w:ins>
      <w:r w:rsidR="00CD5CED">
        <w:rPr>
          <w:rFonts w:hint="eastAsia"/>
        </w:rPr>
        <w:t>は</w:t>
      </w:r>
      <w:r w:rsidR="00A6435C">
        <w:rPr>
          <w:rFonts w:hint="eastAsia"/>
        </w:rPr>
        <w:t>、</w:t>
      </w:r>
      <w:r w:rsidR="00DC4ACD">
        <w:rPr>
          <w:rFonts w:hint="eastAsia"/>
        </w:rPr>
        <w:t>「グローバルテックカンパニー」「民主主義国家」「権威主義国家」</w:t>
      </w:r>
      <w:r w:rsidR="00CD5CED">
        <w:rPr>
          <w:rFonts w:hint="eastAsia"/>
        </w:rPr>
        <w:t>の3</w:t>
      </w:r>
      <w:r w:rsidR="00A6435C">
        <w:rPr>
          <w:rFonts w:hint="eastAsia"/>
        </w:rPr>
        <w:t>つの</w:t>
      </w:r>
      <w:r w:rsidR="004E68B4">
        <w:rPr>
          <w:rFonts w:hint="eastAsia"/>
        </w:rPr>
        <w:t>アクター</w:t>
      </w:r>
      <w:r w:rsidR="00CD5CED">
        <w:rPr>
          <w:rFonts w:hint="eastAsia"/>
        </w:rPr>
        <w:t>間に強く当てはまる。どのアクターも</w:t>
      </w:r>
      <w:r w:rsidR="00A6435C">
        <w:rPr>
          <w:rFonts w:hint="eastAsia"/>
        </w:rPr>
        <w:t>、</w:t>
      </w:r>
      <w:r w:rsidR="00CD5CED">
        <w:rPr>
          <w:rFonts w:hint="eastAsia"/>
        </w:rPr>
        <w:t>サイバーセキュリティの危機を感じている。ジレンマの解消のためには、攻撃側が防御側に対して</w:t>
      </w:r>
      <w:r w:rsidR="00A6435C">
        <w:rPr>
          <w:rFonts w:hint="eastAsia"/>
        </w:rPr>
        <w:t>圧倒的に</w:t>
      </w:r>
      <w:r w:rsidR="00CD5CED">
        <w:rPr>
          <w:rFonts w:hint="eastAsia"/>
        </w:rPr>
        <w:t>有利というサイバー空間の特性、もしくはある行動が攻撃のためのものか防御のためのものかの明確化を含む信頼醸成が必要である。前者に解決の糸口はなく、後者を検討することが</w:t>
      </w:r>
      <w:r w:rsidR="006F10AB">
        <w:rPr>
          <w:rFonts w:hint="eastAsia"/>
        </w:rPr>
        <w:t>、</w:t>
      </w:r>
      <w:r w:rsidR="00CD5CED">
        <w:rPr>
          <w:rFonts w:hint="eastAsia"/>
        </w:rPr>
        <w:t>サイバーセキュリティ・ガバナンスの政策的</w:t>
      </w:r>
      <w:r w:rsidR="006F10AB">
        <w:rPr>
          <w:rFonts w:hint="eastAsia"/>
        </w:rPr>
        <w:t>・</w:t>
      </w:r>
      <w:r w:rsidR="00CD5CED">
        <w:rPr>
          <w:rFonts w:hint="eastAsia"/>
        </w:rPr>
        <w:t>技術的最大の課題である。</w:t>
      </w:r>
    </w:p>
    <w:p w14:paraId="0EAC34E8" w14:textId="77777777" w:rsidR="00DC4ACD" w:rsidRDefault="00DC4ACD" w:rsidP="00DC4ACD"/>
    <w:p w14:paraId="7F766160" w14:textId="77777777" w:rsidR="00DC4ACD" w:rsidRDefault="00DC4ACD" w:rsidP="00DC4ACD">
      <w:pPr>
        <w:pStyle w:val="1"/>
      </w:pPr>
      <w:r>
        <w:t>進捗状況</w:t>
      </w:r>
    </w:p>
    <w:p w14:paraId="7B828972" w14:textId="02D385C6" w:rsidR="00DC4ACD" w:rsidRDefault="00B533AA" w:rsidP="00DC4ACD">
      <w:ins w:id="188" w:author="作成者">
        <w:r>
          <w:rPr>
            <w:rFonts w:hint="eastAsia"/>
          </w:rPr>
          <w:t xml:space="preserve">　</w:t>
        </w:r>
      </w:ins>
      <w:r w:rsidR="00DC4ACD">
        <w:rPr>
          <w:rFonts w:hint="eastAsia"/>
        </w:rPr>
        <w:t>博士論文の目次は</w:t>
      </w:r>
      <w:r w:rsidR="006F10AB">
        <w:rPr>
          <w:rFonts w:hint="eastAsia"/>
        </w:rPr>
        <w:t>、</w:t>
      </w:r>
      <w:r w:rsidR="00DC4ACD">
        <w:rPr>
          <w:rFonts w:hint="eastAsia"/>
        </w:rPr>
        <w:t>現在のところ</w:t>
      </w:r>
      <w:r w:rsidR="006F10AB">
        <w:rPr>
          <w:rFonts w:hint="eastAsia"/>
        </w:rPr>
        <w:t>、</w:t>
      </w:r>
      <w:r w:rsidR="00DC4ACD">
        <w:rPr>
          <w:rFonts w:hint="eastAsia"/>
        </w:rPr>
        <w:t>下記を想定している。</w:t>
      </w:r>
    </w:p>
    <w:p w14:paraId="59DFD811" w14:textId="77777777" w:rsidR="00DC4ACD" w:rsidRDefault="00DC4ACD" w:rsidP="00170C3E">
      <w:pPr>
        <w:ind w:leftChars="405" w:left="850"/>
      </w:pPr>
      <w:r>
        <w:t>1 はじめに</w:t>
      </w:r>
    </w:p>
    <w:p w14:paraId="7B70F58A" w14:textId="77777777" w:rsidR="00DC4ACD" w:rsidRDefault="00DC4ACD" w:rsidP="00170C3E">
      <w:pPr>
        <w:ind w:leftChars="405" w:left="850"/>
      </w:pPr>
      <w:r>
        <w:t xml:space="preserve">2 分析の枠組み </w:t>
      </w:r>
    </w:p>
    <w:p w14:paraId="3788A884" w14:textId="77777777" w:rsidR="00DC4ACD" w:rsidRDefault="00DC4ACD" w:rsidP="00170C3E">
      <w:pPr>
        <w:ind w:leftChars="405" w:left="850" w:firstLineChars="100" w:firstLine="210"/>
      </w:pPr>
      <w:r>
        <w:t>2.1サイバーセキュリティ・ガバナンスのトリレンマ理論</w:t>
      </w:r>
      <w:r>
        <w:br/>
        <w:t xml:space="preserve">  2.2「先進国家」と「権威主義国家と途上国家」と「プライベートセクター」</w:t>
      </w:r>
    </w:p>
    <w:p w14:paraId="10B5B3B0" w14:textId="77777777" w:rsidR="00DC4ACD" w:rsidRPr="00DC4ACD" w:rsidRDefault="00DC4ACD" w:rsidP="00170C3E">
      <w:pPr>
        <w:ind w:leftChars="405" w:left="850"/>
      </w:pPr>
      <w:r>
        <w:t>3 トリレンマの実態</w:t>
      </w:r>
      <w:r>
        <w:br/>
        <w:t>3.1 先進国家</w:t>
      </w:r>
      <w:r>
        <w:br/>
        <w:t xml:space="preserve">    - </w:t>
      </w:r>
      <w:r>
        <w:rPr>
          <w:rFonts w:hint="eastAsia"/>
        </w:rPr>
        <w:t>サイバー空間と民主主義</w:t>
      </w:r>
    </w:p>
    <w:p w14:paraId="25BB1159" w14:textId="59DABC65" w:rsidR="00DC4ACD" w:rsidRDefault="00DC4ACD" w:rsidP="00170C3E">
      <w:pPr>
        <w:ind w:leftChars="405" w:left="850" w:firstLineChars="200" w:firstLine="420"/>
      </w:pPr>
      <w:r>
        <w:t>- サイバーセキュリティ戦略にみる各国の思惑</w:t>
      </w:r>
      <w:commentRangeStart w:id="189"/>
      <w:del w:id="190" w:author="作成者">
        <w:r w:rsidDel="00222D39">
          <w:delText xml:space="preserve"> </w:delText>
        </w:r>
        <w:r w:rsidDel="00585629">
          <w:delText>(</w:delText>
        </w:r>
      </w:del>
      <w:ins w:id="191" w:author="作成者">
        <w:r w:rsidR="00585629">
          <w:t>（</w:t>
        </w:r>
      </w:ins>
      <w:r w:rsidR="004E68B4">
        <w:rPr>
          <w:rFonts w:hint="eastAsia"/>
        </w:rPr>
        <w:t>共著</w:t>
      </w:r>
      <w:r w:rsidR="004E68B4" w:rsidRPr="004E68B4">
        <w:rPr>
          <w:rFonts w:hint="eastAsia"/>
        </w:rPr>
        <w:t>論文を再構成</w:t>
      </w:r>
      <w:del w:id="192" w:author="作成者">
        <w:r w:rsidDel="00585629">
          <w:delText>)</w:delText>
        </w:r>
      </w:del>
      <w:commentRangeEnd w:id="189"/>
      <w:ins w:id="193" w:author="作成者">
        <w:r w:rsidR="00585629">
          <w:t>）</w:t>
        </w:r>
      </w:ins>
      <w:r w:rsidR="006F10AB">
        <w:rPr>
          <w:rStyle w:val="af"/>
        </w:rPr>
        <w:commentReference w:id="189"/>
      </w:r>
    </w:p>
    <w:p w14:paraId="149555D5" w14:textId="6AEC87AD" w:rsidR="00DC4ACD" w:rsidRDefault="00DC4ACD" w:rsidP="00170C3E">
      <w:pPr>
        <w:ind w:leftChars="405" w:left="850"/>
      </w:pPr>
      <w:r>
        <w:t>3.2 権威主義国家</w:t>
      </w:r>
      <w:r>
        <w:br/>
        <w:t xml:space="preserve">    - 主権の確保と統治性を優先するドクトリン</w:t>
      </w:r>
      <w:r>
        <w:br/>
        <w:t xml:space="preserve">    - 北朝鮮のサイバー政策</w:t>
      </w:r>
      <w:del w:id="194" w:author="作成者">
        <w:r w:rsidDel="00811A73">
          <w:delText xml:space="preserve"> </w:delText>
        </w:r>
        <w:r w:rsidDel="00585629">
          <w:delText>(</w:delText>
        </w:r>
      </w:del>
      <w:ins w:id="195" w:author="作成者">
        <w:r w:rsidR="00585629">
          <w:t>（</w:t>
        </w:r>
      </w:ins>
      <w:commentRangeStart w:id="196"/>
      <w:r w:rsidR="004E68B4">
        <w:rPr>
          <w:rFonts w:hint="eastAsia"/>
        </w:rPr>
        <w:t>査読付き原著論文を再構成</w:t>
      </w:r>
      <w:commentRangeEnd w:id="196"/>
      <w:r w:rsidR="006F10AB">
        <w:rPr>
          <w:rStyle w:val="af"/>
        </w:rPr>
        <w:commentReference w:id="196"/>
      </w:r>
      <w:del w:id="197" w:author="作成者">
        <w:r w:rsidDel="00585629">
          <w:delText>)</w:delText>
        </w:r>
      </w:del>
      <w:ins w:id="198" w:author="作成者">
        <w:r w:rsidR="00585629">
          <w:t>）</w:t>
        </w:r>
      </w:ins>
      <w:r>
        <w:br/>
        <w:t xml:space="preserve">    - 権威主義国家のプライベートセクター</w:t>
      </w:r>
      <w:r>
        <w:br/>
        <w:t>3.3 プライベートセクター</w:t>
      </w:r>
      <w:r>
        <w:br/>
        <w:t xml:space="preserve">    - 市場に導かれたサイバー空間の強制力</w:t>
      </w:r>
      <w:r>
        <w:br/>
        <w:t xml:space="preserve">    - 経済と安全保障</w:t>
      </w:r>
    </w:p>
    <w:p w14:paraId="400A7F55" w14:textId="77777777" w:rsidR="00DC4ACD" w:rsidRDefault="00DC4ACD" w:rsidP="00170C3E">
      <w:pPr>
        <w:ind w:leftChars="405" w:left="850"/>
      </w:pPr>
      <w:r>
        <w:t>3.4 協調と対立のケーススタディ</w:t>
      </w:r>
      <w:r>
        <w:br/>
        <w:t xml:space="preserve">  - 先進国家 vs プライベートセクター</w:t>
      </w:r>
      <w:r>
        <w:br/>
        <w:t xml:space="preserve">  - 先進国家 vs 権威主義国家と途上国家</w:t>
      </w:r>
      <w:r>
        <w:br/>
        <w:t xml:space="preserve">  - 権威主義国家と途上国家 vs プライベートセクター</w:t>
      </w:r>
    </w:p>
    <w:p w14:paraId="6DC3A722" w14:textId="312A4266" w:rsidR="00DC4ACD" w:rsidRDefault="00DC4ACD" w:rsidP="00170C3E">
      <w:pPr>
        <w:ind w:leftChars="405" w:left="850"/>
      </w:pPr>
      <w:r>
        <w:lastRenderedPageBreak/>
        <w:t>4 CSIRT</w:t>
      </w:r>
      <w:r>
        <w:br/>
        <w:t xml:space="preserve">  - レジーム複合体の中のCSIRT</w:t>
      </w:r>
      <w:commentRangeStart w:id="199"/>
      <w:r>
        <w:t xml:space="preserve"> </w:t>
      </w:r>
      <w:del w:id="200" w:author="作成者">
        <w:r w:rsidDel="00585629">
          <w:delText>(</w:delText>
        </w:r>
      </w:del>
      <w:ins w:id="201" w:author="作成者">
        <w:r w:rsidR="00585629">
          <w:t>（</w:t>
        </w:r>
      </w:ins>
      <w:r w:rsidR="004E68B4">
        <w:rPr>
          <w:rFonts w:hint="eastAsia"/>
        </w:rPr>
        <w:t>原著論文</w:t>
      </w:r>
      <w:del w:id="202" w:author="作成者">
        <w:r w:rsidR="004E68B4" w:rsidDel="00585629">
          <w:rPr>
            <w:rFonts w:hint="eastAsia"/>
          </w:rPr>
          <w:delText>(</w:delText>
        </w:r>
      </w:del>
      <w:ins w:id="203" w:author="作成者">
        <w:r w:rsidR="00585629">
          <w:rPr>
            <w:rFonts w:hint="eastAsia"/>
          </w:rPr>
          <w:t>（</w:t>
        </w:r>
      </w:ins>
      <w:r w:rsidR="004E68B4">
        <w:rPr>
          <w:rFonts w:hint="eastAsia"/>
        </w:rPr>
        <w:t>査読中</w:t>
      </w:r>
      <w:del w:id="204" w:author="作成者">
        <w:r w:rsidR="004E68B4" w:rsidDel="00585629">
          <w:rPr>
            <w:rFonts w:hint="eastAsia"/>
          </w:rPr>
          <w:delText>)</w:delText>
        </w:r>
      </w:del>
      <w:ins w:id="205" w:author="作成者">
        <w:r w:rsidR="00585629">
          <w:rPr>
            <w:rFonts w:hint="eastAsia"/>
          </w:rPr>
          <w:t>）</w:t>
        </w:r>
      </w:ins>
      <w:r w:rsidR="004E68B4">
        <w:rPr>
          <w:rFonts w:hint="eastAsia"/>
        </w:rPr>
        <w:t>を再構成</w:t>
      </w:r>
      <w:del w:id="206" w:author="作成者">
        <w:r w:rsidR="004E68B4" w:rsidDel="00585629">
          <w:rPr>
            <w:rFonts w:hint="eastAsia"/>
          </w:rPr>
          <w:delText>)</w:delText>
        </w:r>
      </w:del>
      <w:commentRangeEnd w:id="199"/>
      <w:ins w:id="207" w:author="作成者">
        <w:r w:rsidR="00585629">
          <w:rPr>
            <w:rFonts w:hint="eastAsia"/>
          </w:rPr>
          <w:t>）</w:t>
        </w:r>
      </w:ins>
      <w:r w:rsidR="006F10AB">
        <w:rPr>
          <w:rStyle w:val="af"/>
        </w:rPr>
        <w:commentReference w:id="199"/>
      </w:r>
      <w:r>
        <w:rPr>
          <w:rFonts w:hint="eastAsia"/>
        </w:rPr>
        <w:br/>
      </w:r>
      <w:r>
        <w:t xml:space="preserve">  - 共同体の信条を再定義する実証実験</w:t>
      </w:r>
      <w:del w:id="208" w:author="作成者">
        <w:r w:rsidDel="00585629">
          <w:delText>(</w:delText>
        </w:r>
      </w:del>
      <w:ins w:id="209" w:author="作成者">
        <w:r w:rsidR="00585629">
          <w:t>（</w:t>
        </w:r>
      </w:ins>
      <w:r>
        <w:t>※</w:t>
      </w:r>
      <w:del w:id="210" w:author="作成者">
        <w:r w:rsidDel="00585629">
          <w:delText>)</w:delText>
        </w:r>
      </w:del>
      <w:ins w:id="211" w:author="作成者">
        <w:r w:rsidR="00585629">
          <w:t>）</w:t>
        </w:r>
      </w:ins>
    </w:p>
    <w:p w14:paraId="05EFB998" w14:textId="77777777" w:rsidR="00DC4ACD" w:rsidRDefault="00DC4ACD" w:rsidP="00170C3E">
      <w:pPr>
        <w:ind w:leftChars="405" w:left="850"/>
      </w:pPr>
      <w:r>
        <w:t xml:space="preserve">5 </w:t>
      </w:r>
      <w:r>
        <w:rPr>
          <w:rFonts w:hint="eastAsia"/>
        </w:rPr>
        <w:t>考</w:t>
      </w:r>
      <w:r>
        <w:t>察</w:t>
      </w:r>
      <w:r w:rsidR="00170C3E">
        <w:rPr>
          <w:rFonts w:hint="eastAsia"/>
        </w:rPr>
        <w:t>とまとめ</w:t>
      </w:r>
    </w:p>
    <w:p w14:paraId="58AFA19B" w14:textId="299B0E8D" w:rsidR="00DC4ACD" w:rsidRDefault="00DC4ACD" w:rsidP="00170C3E">
      <w:pPr>
        <w:ind w:leftChars="405" w:left="850"/>
      </w:pPr>
      <w:r>
        <w:t>※ NatCSIRT 2019での講演などを通じて、R2T</w:t>
      </w:r>
      <w:del w:id="212" w:author="作成者">
        <w:r w:rsidDel="00585629">
          <w:delText>(</w:delText>
        </w:r>
      </w:del>
      <w:ins w:id="213" w:author="作成者">
        <w:r w:rsidR="00585629">
          <w:t>（</w:t>
        </w:r>
      </w:ins>
      <w:r>
        <w:t>Responsibility to Troubleshoot</w:t>
      </w:r>
      <w:del w:id="214" w:author="作成者">
        <w:r w:rsidDel="00585629">
          <w:delText>)</w:delText>
        </w:r>
      </w:del>
      <w:ins w:id="215" w:author="作成者">
        <w:r w:rsidR="00585629">
          <w:t>）</w:t>
        </w:r>
      </w:ins>
      <w:r>
        <w:t>を中心としたナショナルCSIRTの規範を実際のナショナルCSIRTコミュニティに提案する</w:t>
      </w:r>
    </w:p>
    <w:p w14:paraId="64D7A9A6" w14:textId="77777777" w:rsidR="00DC4ACD" w:rsidRDefault="00DC4ACD" w:rsidP="00DC4ACD"/>
    <w:p w14:paraId="40942630" w14:textId="77777777" w:rsidR="00DC4ACD" w:rsidRDefault="00DC4ACD" w:rsidP="00DC4ACD">
      <w:pPr>
        <w:pStyle w:val="1"/>
      </w:pPr>
      <w:r>
        <w:t>学位要件</w:t>
      </w:r>
    </w:p>
    <w:p w14:paraId="0E89D3F6" w14:textId="77777777" w:rsidR="00DC4ACD" w:rsidRDefault="00DC4ACD" w:rsidP="00DC4ACD">
      <w:pPr>
        <w:pStyle w:val="2"/>
      </w:pPr>
      <w:r>
        <w:t>学会発表</w:t>
      </w:r>
    </w:p>
    <w:p w14:paraId="589533A5" w14:textId="6D5976CF" w:rsidR="00DC4ACD" w:rsidRDefault="00DC4ACD" w:rsidP="00170C3E">
      <w:pPr>
        <w:pStyle w:val="ac"/>
        <w:numPr>
          <w:ilvl w:val="0"/>
          <w:numId w:val="1"/>
        </w:numPr>
        <w:ind w:leftChars="0"/>
      </w:pPr>
      <w:r>
        <w:rPr>
          <w:rFonts w:hint="eastAsia"/>
        </w:rPr>
        <w:t>小宮山功一朗</w:t>
      </w:r>
      <w:r>
        <w:t xml:space="preserve">. 2014/4/18. </w:t>
      </w:r>
      <w:del w:id="216" w:author="作成者">
        <w:r w:rsidDel="00F6179F">
          <w:rPr>
            <w:rFonts w:hint="eastAsia"/>
          </w:rPr>
          <w:delText>“</w:delText>
        </w:r>
      </w:del>
      <w:ins w:id="217" w:author="作成者">
        <w:r w:rsidR="00F6179F">
          <w:rPr>
            <w:rFonts w:hint="eastAsia"/>
          </w:rPr>
          <w:t>「</w:t>
        </w:r>
      </w:ins>
      <w:r>
        <w:t>サイバー空間における信頼醸成措置の実現にむけて</w:t>
      </w:r>
      <w:del w:id="218" w:author="作成者">
        <w:r w:rsidDel="008F529F">
          <w:delText>.</w:delText>
        </w:r>
        <w:r w:rsidDel="00F6179F">
          <w:rPr>
            <w:rFonts w:hint="eastAsia"/>
          </w:rPr>
          <w:delText>”</w:delText>
        </w:r>
      </w:del>
      <w:ins w:id="219" w:author="作成者">
        <w:r w:rsidR="00F6179F">
          <w:rPr>
            <w:rFonts w:hint="eastAsia"/>
          </w:rPr>
          <w:t>」</w:t>
        </w:r>
      </w:ins>
      <w:del w:id="220" w:author="作成者">
        <w:r w:rsidDel="002C47D1">
          <w:delText xml:space="preserve"> </w:delText>
        </w:r>
      </w:del>
      <w:r>
        <w:t xml:space="preserve">グローバル・ガバナンス学会第4回研究大会・同志社大学. </w:t>
      </w:r>
    </w:p>
    <w:p w14:paraId="6EEB3261" w14:textId="77777777" w:rsidR="00DC4ACD" w:rsidRDefault="00DC4ACD" w:rsidP="00170C3E">
      <w:pPr>
        <w:pStyle w:val="ac"/>
        <w:numPr>
          <w:ilvl w:val="0"/>
          <w:numId w:val="1"/>
        </w:numPr>
        <w:ind w:leftChars="0"/>
      </w:pPr>
      <w:r>
        <w:t>Koichiro Komiyama. 2014/9/12. “Confidence Building Measures in Cyberspace.” 2014 TPRC | 42nd Research Conference on Communication, Information and Internet Policy.</w:t>
      </w:r>
    </w:p>
    <w:p w14:paraId="4FF8B397" w14:textId="13C31F3C" w:rsidR="00DC4ACD" w:rsidRDefault="00DC4ACD" w:rsidP="00170C3E">
      <w:pPr>
        <w:pStyle w:val="ac"/>
        <w:numPr>
          <w:ilvl w:val="0"/>
          <w:numId w:val="1"/>
        </w:numPr>
        <w:ind w:leftChars="0"/>
      </w:pPr>
      <w:r>
        <w:rPr>
          <w:rFonts w:hint="eastAsia"/>
        </w:rPr>
        <w:t>小宮山功一朗</w:t>
      </w:r>
      <w:r>
        <w:t xml:space="preserve">. 2018. </w:t>
      </w:r>
      <w:del w:id="221" w:author="作成者">
        <w:r w:rsidDel="00F6179F">
          <w:rPr>
            <w:rFonts w:hint="eastAsia"/>
          </w:rPr>
          <w:delText>“</w:delText>
        </w:r>
      </w:del>
      <w:ins w:id="222" w:author="作成者">
        <w:r w:rsidR="00F6179F">
          <w:rPr>
            <w:rFonts w:hint="eastAsia"/>
          </w:rPr>
          <w:t>「</w:t>
        </w:r>
      </w:ins>
      <w:r>
        <w:t>北朝鮮のIT政策 ―半導体、ソフトウェア開発、ネットワークそして人材育成―</w:t>
      </w:r>
      <w:del w:id="223" w:author="作成者">
        <w:r w:rsidDel="00F6179F">
          <w:delText>.</w:delText>
        </w:r>
        <w:r w:rsidDel="00F6179F">
          <w:rPr>
            <w:rFonts w:hint="eastAsia"/>
          </w:rPr>
          <w:delText>"</w:delText>
        </w:r>
      </w:del>
      <w:ins w:id="224" w:author="作成者">
        <w:r w:rsidR="00F6179F">
          <w:rPr>
            <w:rFonts w:hint="eastAsia"/>
          </w:rPr>
          <w:t>」</w:t>
        </w:r>
      </w:ins>
      <w:del w:id="225" w:author="作成者">
        <w:r w:rsidDel="00136FAD">
          <w:delText xml:space="preserve"> </w:delText>
        </w:r>
      </w:del>
      <w:r>
        <w:t>2018年度秋季（第39回）情報通信学会大会アーリーバードの部. 2018/11/17.</w:t>
      </w:r>
    </w:p>
    <w:p w14:paraId="130E878B" w14:textId="77777777" w:rsidR="00DC4ACD" w:rsidRDefault="00DC4ACD" w:rsidP="00DC4ACD"/>
    <w:p w14:paraId="2F729140" w14:textId="77777777" w:rsidR="00DC4ACD" w:rsidRDefault="00DC4ACD" w:rsidP="00DC4ACD">
      <w:pPr>
        <w:pStyle w:val="2"/>
      </w:pPr>
      <w:r>
        <w:t>査読論文</w:t>
      </w:r>
    </w:p>
    <w:p w14:paraId="593B0F1A" w14:textId="3F9D3027" w:rsidR="00DC4ACD" w:rsidDel="00521566" w:rsidRDefault="00DC4ACD" w:rsidP="00F116EB">
      <w:pPr>
        <w:pStyle w:val="ac"/>
        <w:numPr>
          <w:ilvl w:val="0"/>
          <w:numId w:val="4"/>
        </w:numPr>
        <w:ind w:leftChars="0"/>
        <w:rPr>
          <w:del w:id="226" w:author="作成者"/>
        </w:rPr>
      </w:pPr>
      <w:del w:id="227" w:author="作成者">
        <w:r w:rsidDel="00521566">
          <w:rPr>
            <w:rFonts w:hint="eastAsia"/>
          </w:rPr>
          <w:delText>小宮山功一朗</w:delText>
        </w:r>
        <w:r w:rsidDel="00521566">
          <w:delText>, 土屋大洋. 2018. “サイバーセキュリティ戦略の国際比較 : 目的と対象範囲に基づく四類型.” グローバル・ガバナンス 3(4).</w:delText>
        </w:r>
      </w:del>
    </w:p>
    <w:p w14:paraId="49BF43E4" w14:textId="3FA934BA" w:rsidR="00DC4ACD" w:rsidRDefault="00DC4ACD" w:rsidP="00F116EB">
      <w:pPr>
        <w:pStyle w:val="ac"/>
        <w:numPr>
          <w:ilvl w:val="0"/>
          <w:numId w:val="4"/>
        </w:numPr>
        <w:ind w:leftChars="0"/>
      </w:pPr>
      <w:r>
        <w:rPr>
          <w:rFonts w:hint="eastAsia"/>
        </w:rPr>
        <w:t>小宮山功一朗</w:t>
      </w:r>
      <w:r>
        <w:t xml:space="preserve">. 2019. </w:t>
      </w:r>
      <w:del w:id="228" w:author="作成者">
        <w:r w:rsidDel="00910B93">
          <w:rPr>
            <w:rFonts w:hint="eastAsia"/>
          </w:rPr>
          <w:delText>“</w:delText>
        </w:r>
      </w:del>
      <w:ins w:id="229" w:author="作成者">
        <w:r w:rsidR="00910B93">
          <w:rPr>
            <w:rFonts w:hint="eastAsia"/>
          </w:rPr>
          <w:t>「</w:t>
        </w:r>
      </w:ins>
      <w:r>
        <w:t>北朝鮮の情報通信技術産業</w:t>
      </w:r>
      <w:del w:id="230" w:author="作成者">
        <w:r w:rsidDel="000D071A">
          <w:rPr>
            <w:rFonts w:hint="eastAsia"/>
          </w:rPr>
          <w:delText xml:space="preserve"> -</w:delText>
        </w:r>
      </w:del>
      <w:ins w:id="231" w:author="作成者">
        <w:r w:rsidR="000D071A">
          <w:rPr>
            <w:rFonts w:hint="eastAsia"/>
          </w:rPr>
          <w:t>—</w:t>
        </w:r>
      </w:ins>
      <w:r>
        <w:t>金正日がもたらしたいびつな成功と労働力余剰</w:t>
      </w:r>
      <w:del w:id="232" w:author="作成者">
        <w:r w:rsidDel="000D071A">
          <w:delText>-</w:delText>
        </w:r>
        <w:r w:rsidDel="008F529F">
          <w:delText>.</w:delText>
        </w:r>
        <w:r w:rsidDel="00910B93">
          <w:rPr>
            <w:rFonts w:hint="eastAsia"/>
          </w:rPr>
          <w:delText>”</w:delText>
        </w:r>
      </w:del>
      <w:ins w:id="233" w:author="作成者">
        <w:r w:rsidR="000D071A">
          <w:rPr>
            <w:rFonts w:hint="eastAsia"/>
          </w:rPr>
          <w:t>—</w:t>
        </w:r>
        <w:r w:rsidR="00185207">
          <w:rPr>
            <w:rFonts w:hint="eastAsia"/>
          </w:rPr>
          <w:t>『</w:t>
        </w:r>
      </w:ins>
      <w:del w:id="234" w:author="作成者">
        <w:r w:rsidDel="00185207">
          <w:delText xml:space="preserve"> </w:delText>
        </w:r>
      </w:del>
      <w:r>
        <w:t>InfoCom REVIEW</w:t>
      </w:r>
      <w:ins w:id="235" w:author="作成者">
        <w:r w:rsidR="00185207">
          <w:rPr>
            <w:rFonts w:hint="eastAsia"/>
          </w:rPr>
          <w:t>』</w:t>
        </w:r>
      </w:ins>
      <w:del w:id="236" w:author="作成者">
        <w:r w:rsidDel="00185207">
          <w:delText xml:space="preserve"> </w:delText>
        </w:r>
      </w:del>
      <w:r>
        <w:t>72: 17–29.</w:t>
      </w:r>
    </w:p>
    <w:p w14:paraId="499C6DCD" w14:textId="6C1FEB40" w:rsidR="00DC4ACD" w:rsidRDefault="00DC4ACD" w:rsidP="00F116EB">
      <w:pPr>
        <w:pStyle w:val="ac"/>
        <w:numPr>
          <w:ilvl w:val="0"/>
          <w:numId w:val="4"/>
        </w:numPr>
        <w:ind w:leftChars="0"/>
        <w:rPr>
          <w:ins w:id="237" w:author="作成者"/>
        </w:rPr>
      </w:pPr>
      <w:r>
        <w:rPr>
          <w:rFonts w:hint="eastAsia"/>
        </w:rPr>
        <w:t>小宮山功一朗</w:t>
      </w:r>
      <w:r>
        <w:t xml:space="preserve">. </w:t>
      </w:r>
      <w:del w:id="238" w:author="作成者">
        <w:r w:rsidDel="0005762C">
          <w:rPr>
            <w:rFonts w:hint="eastAsia"/>
          </w:rPr>
          <w:delText>"</w:delText>
        </w:r>
      </w:del>
      <w:ins w:id="239" w:author="作成者">
        <w:r w:rsidR="0005762C">
          <w:rPr>
            <w:rFonts w:hint="eastAsia"/>
          </w:rPr>
          <w:t>「</w:t>
        </w:r>
      </w:ins>
      <w:r>
        <w:t>サイバーセキュリティにおけるインシデント対応コミュニティの発展</w:t>
      </w:r>
      <w:del w:id="240" w:author="作成者">
        <w:r w:rsidDel="00EC2719">
          <w:delText>.</w:delText>
        </w:r>
        <w:r w:rsidDel="0005762C">
          <w:rPr>
            <w:rFonts w:hint="eastAsia"/>
          </w:rPr>
          <w:delText>"</w:delText>
        </w:r>
      </w:del>
      <w:ins w:id="241" w:author="作成者">
        <w:r w:rsidR="0005762C">
          <w:rPr>
            <w:rFonts w:hint="eastAsia"/>
          </w:rPr>
          <w:t>」</w:t>
        </w:r>
      </w:ins>
      <w:r>
        <w:t xml:space="preserve"> </w:t>
      </w:r>
      <w:del w:id="242" w:author="作成者">
        <w:r w:rsidDel="00585629">
          <w:delText>(</w:delText>
        </w:r>
      </w:del>
      <w:ins w:id="243" w:author="作成者">
        <w:r w:rsidR="00585629">
          <w:t>（</w:t>
        </w:r>
      </w:ins>
      <w:r>
        <w:t>2019年3月1日に情報通信学会投稿済み、査読中</w:t>
      </w:r>
      <w:del w:id="244" w:author="作成者">
        <w:r w:rsidDel="00585629">
          <w:delText xml:space="preserve">) </w:delText>
        </w:r>
      </w:del>
      <w:ins w:id="245" w:author="作成者">
        <w:r w:rsidR="00585629">
          <w:t>）</w:t>
        </w:r>
      </w:ins>
    </w:p>
    <w:p w14:paraId="074154B8" w14:textId="6DB978DF" w:rsidR="00721DC1" w:rsidRDefault="00721DC1" w:rsidP="00721DC1">
      <w:pPr>
        <w:rPr>
          <w:ins w:id="246" w:author="作成者"/>
        </w:rPr>
      </w:pPr>
    </w:p>
    <w:p w14:paraId="7F5EE29E" w14:textId="5D6D3897" w:rsidR="00721DC1" w:rsidRDefault="00721DC1" w:rsidP="00457FD2">
      <w:pPr>
        <w:pStyle w:val="2"/>
        <w:rPr>
          <w:ins w:id="247" w:author="作成者"/>
        </w:rPr>
        <w:pPrChange w:id="248" w:author="作成者">
          <w:pPr>
            <w:pStyle w:val="ac"/>
            <w:numPr>
              <w:numId w:val="4"/>
            </w:numPr>
            <w:ind w:leftChars="0" w:left="420" w:hanging="420"/>
          </w:pPr>
        </w:pPrChange>
      </w:pPr>
      <w:ins w:id="249" w:author="作成者">
        <w:r>
          <w:rPr>
            <w:rFonts w:hint="eastAsia"/>
          </w:rPr>
          <w:t>査読付き研究ノート</w:t>
        </w:r>
      </w:ins>
    </w:p>
    <w:p w14:paraId="0657F5D1" w14:textId="28D17A4C" w:rsidR="00521566" w:rsidRDefault="00521566" w:rsidP="00457FD2">
      <w:pPr>
        <w:pStyle w:val="ac"/>
        <w:numPr>
          <w:ilvl w:val="0"/>
          <w:numId w:val="5"/>
        </w:numPr>
        <w:ind w:leftChars="0"/>
        <w:pPrChange w:id="250" w:author="作成者">
          <w:pPr>
            <w:pStyle w:val="ac"/>
            <w:numPr>
              <w:numId w:val="4"/>
            </w:numPr>
            <w:ind w:leftChars="0" w:left="420" w:hanging="420"/>
          </w:pPr>
        </w:pPrChange>
      </w:pPr>
      <w:ins w:id="251" w:author="作成者">
        <w:r>
          <w:rPr>
            <w:rFonts w:hint="eastAsia"/>
          </w:rPr>
          <w:t>小宮山功一朗</w:t>
        </w:r>
        <w:r>
          <w:t xml:space="preserve">, 土屋大洋. 2018. </w:t>
        </w:r>
        <w:r w:rsidR="00AA645C">
          <w:rPr>
            <w:rFonts w:hint="eastAsia"/>
          </w:rPr>
          <w:t>「</w:t>
        </w:r>
        <w:r>
          <w:rPr>
            <w:rFonts w:hint="eastAsia"/>
          </w:rPr>
          <w:t>研究ノート：</w:t>
        </w:r>
        <w:r>
          <w:t>サイバーセキュリティ戦略の国際比較</w:t>
        </w:r>
        <w:r w:rsidR="006F410A">
          <w:rPr>
            <w:rFonts w:hint="eastAsia"/>
          </w:rPr>
          <w:t>—</w:t>
        </w:r>
        <w:r>
          <w:t>目的と対象範囲に基づく四類型</w:t>
        </w:r>
        <w:r w:rsidR="006F410A">
          <w:rPr>
            <w:rFonts w:hint="eastAsia"/>
          </w:rPr>
          <w:t>—</w:t>
        </w:r>
        <w:r w:rsidR="00AA645C">
          <w:rPr>
            <w:rFonts w:hint="eastAsia"/>
          </w:rPr>
          <w:t>」</w:t>
        </w:r>
        <w:r w:rsidR="00185207">
          <w:rPr>
            <w:rFonts w:hint="eastAsia"/>
          </w:rPr>
          <w:t>『</w:t>
        </w:r>
        <w:r>
          <w:t>グローバル・ガバナンス</w:t>
        </w:r>
        <w:r w:rsidR="00185207">
          <w:rPr>
            <w:rFonts w:hint="eastAsia"/>
          </w:rPr>
          <w:t>』</w:t>
        </w:r>
        <w:r>
          <w:t>3</w:t>
        </w:r>
        <w:r w:rsidR="00585629">
          <w:t>（</w:t>
        </w:r>
        <w:r>
          <w:t>4</w:t>
        </w:r>
        <w:r w:rsidR="00585629">
          <w:t>）</w:t>
        </w:r>
        <w:r>
          <w:t>.</w:t>
        </w:r>
      </w:ins>
    </w:p>
    <w:p w14:paraId="112D2180" w14:textId="77777777" w:rsidR="00DC4ACD" w:rsidRDefault="00DC4ACD" w:rsidP="00DC4ACD"/>
    <w:p w14:paraId="0B6ADEAE" w14:textId="77777777" w:rsidR="00DC4ACD" w:rsidRDefault="00DC4ACD" w:rsidP="00DC4ACD">
      <w:pPr>
        <w:pStyle w:val="2"/>
      </w:pPr>
      <w:r>
        <w:t>学位要件</w:t>
      </w:r>
    </w:p>
    <w:p w14:paraId="1DED6F03" w14:textId="77777777" w:rsidR="00DC4ACD" w:rsidRDefault="00DC4ACD" w:rsidP="00170C3E">
      <w:pPr>
        <w:pStyle w:val="ac"/>
        <w:numPr>
          <w:ilvl w:val="0"/>
          <w:numId w:val="3"/>
        </w:numPr>
        <w:ind w:leftChars="0"/>
      </w:pPr>
      <w:r>
        <w:rPr>
          <w:rFonts w:hint="eastAsia"/>
        </w:rPr>
        <w:t>外国語</w:t>
      </w:r>
      <w:r>
        <w:t>: TOEFL iBT 94</w:t>
      </w:r>
      <w:r w:rsidR="00CF44AF">
        <w:t xml:space="preserve"> </w:t>
      </w:r>
      <w:r w:rsidR="00CF44AF">
        <w:rPr>
          <w:rFonts w:hint="eastAsia"/>
        </w:rPr>
        <w:t>(2013/9)</w:t>
      </w:r>
    </w:p>
    <w:p w14:paraId="38C8899A" w14:textId="77777777" w:rsidR="00DC4ACD" w:rsidRDefault="00DC4ACD" w:rsidP="00170C3E">
      <w:pPr>
        <w:pStyle w:val="ac"/>
        <w:numPr>
          <w:ilvl w:val="0"/>
          <w:numId w:val="3"/>
        </w:numPr>
        <w:ind w:leftChars="0"/>
      </w:pPr>
      <w:r>
        <w:rPr>
          <w:rFonts w:hint="eastAsia"/>
        </w:rPr>
        <w:t>新規授業計画企画書、技法科目、教育体験</w:t>
      </w:r>
      <w:r>
        <w:t>: 免除</w:t>
      </w:r>
    </w:p>
    <w:p w14:paraId="0053A5AD" w14:textId="77777777" w:rsidR="00DC4ACD" w:rsidRDefault="00DC4ACD" w:rsidP="00DC4ACD"/>
    <w:p w14:paraId="24079153" w14:textId="52BF0FE8" w:rsidR="00DC4ACD" w:rsidRDefault="00DC4ACD" w:rsidP="008B2071">
      <w:pPr>
        <w:pStyle w:val="1"/>
      </w:pPr>
      <w:r>
        <w:t>参考文献</w:t>
      </w:r>
      <w:del w:id="252" w:author="作成者">
        <w:r w:rsidDel="00585629">
          <w:delText>(</w:delText>
        </w:r>
      </w:del>
      <w:ins w:id="253" w:author="作成者">
        <w:r w:rsidR="00585629">
          <w:t>（</w:t>
        </w:r>
      </w:ins>
      <w:r>
        <w:t>関連文献も含む</w:t>
      </w:r>
      <w:del w:id="254" w:author="作成者">
        <w:r w:rsidDel="00585629">
          <w:delText>)</w:delText>
        </w:r>
      </w:del>
      <w:ins w:id="255" w:author="作成者">
        <w:r w:rsidR="00585629">
          <w:t>）</w:t>
        </w:r>
      </w:ins>
    </w:p>
    <w:p w14:paraId="515EEED3" w14:textId="77777777" w:rsidR="00DC4ACD" w:rsidRDefault="00DC4ACD" w:rsidP="00CC737C">
      <w:r>
        <w:t xml:space="preserve">Bremmer, Ian. 2010. </w:t>
      </w:r>
      <w:r w:rsidRPr="00DC4ACD">
        <w:rPr>
          <w:i/>
        </w:rPr>
        <w:t xml:space="preserve">The End of the Free Market: Who Wins the War Between States and </w:t>
      </w:r>
      <w:r w:rsidRPr="00DC4ACD">
        <w:rPr>
          <w:i/>
        </w:rPr>
        <w:lastRenderedPageBreak/>
        <w:t xml:space="preserve">Corporations? </w:t>
      </w:r>
      <w:r>
        <w:t>Kindle Edi. Portfolio.</w:t>
      </w:r>
    </w:p>
    <w:p w14:paraId="41FCFC6E" w14:textId="4F0177E5" w:rsidR="00DC4ACD" w:rsidRDefault="00DC4ACD" w:rsidP="008B2071">
      <w:pPr>
        <w:ind w:left="142" w:hanging="144"/>
      </w:pPr>
      <w:r>
        <w:t xml:space="preserve">Broeders, Dennis. 2017. “Aligning the International Protection of ‘the Public Core of the Internet’ with State Sovereignty and National Security.” </w:t>
      </w:r>
      <w:r w:rsidRPr="00DC4ACD">
        <w:rPr>
          <w:i/>
        </w:rPr>
        <w:t>Journal of Cyber Policy</w:t>
      </w:r>
      <w:r>
        <w:t xml:space="preserve"> 2</w:t>
      </w:r>
      <w:ins w:id="256" w:author="作成者">
        <w:r w:rsidR="008F243F">
          <w:t xml:space="preserve"> </w:t>
        </w:r>
      </w:ins>
      <w:r>
        <w:t xml:space="preserve">(3): 366–76. </w:t>
      </w:r>
    </w:p>
    <w:p w14:paraId="216CD165" w14:textId="77777777" w:rsidR="00DC4ACD" w:rsidRDefault="00DC4ACD" w:rsidP="008B2071">
      <w:pPr>
        <w:ind w:left="142" w:hanging="144"/>
      </w:pPr>
      <w:r>
        <w:t xml:space="preserve">Buchanan, Ben. 2017. </w:t>
      </w:r>
      <w:r w:rsidRPr="00DC4ACD">
        <w:rPr>
          <w:i/>
        </w:rPr>
        <w:t>The Cybersecurity Dilemma: Hacking, Trust and Fear Between Nations</w:t>
      </w:r>
      <w:r>
        <w:t>. Oxford University Press.</w:t>
      </w:r>
    </w:p>
    <w:p w14:paraId="66A9C377" w14:textId="4619470D" w:rsidR="00DC4ACD" w:rsidRDefault="00DC4ACD" w:rsidP="008B2071">
      <w:pPr>
        <w:ind w:left="142" w:hanging="144"/>
      </w:pPr>
      <w:r>
        <w:t xml:space="preserve">Carr, Madeline. 2015. “Power Plays in Global Internet Governance.” </w:t>
      </w:r>
      <w:r w:rsidRPr="00DC4ACD">
        <w:rPr>
          <w:i/>
        </w:rPr>
        <w:t>Journal of International Studies</w:t>
      </w:r>
      <w:r>
        <w:t xml:space="preserve"> 43</w:t>
      </w:r>
      <w:ins w:id="257" w:author="作成者">
        <w:r w:rsidR="00BD0D88">
          <w:t xml:space="preserve"> </w:t>
        </w:r>
      </w:ins>
      <w:r>
        <w:t>(2): 640–59.</w:t>
      </w:r>
    </w:p>
    <w:p w14:paraId="19BC99C7" w14:textId="270A8FF4" w:rsidR="00DC4ACD" w:rsidRDefault="00DC4ACD" w:rsidP="008B2071">
      <w:pPr>
        <w:ind w:left="142" w:hanging="144"/>
        <w:rPr>
          <w:i/>
        </w:rPr>
      </w:pPr>
      <w:r>
        <w:t xml:space="preserve">Choucri, Nazli, Stuart Madnick, and Jeremy Ferwerda. 2014. “Institutions for Cyber Security: International Responses and Global Imperatives.” </w:t>
      </w:r>
      <w:r w:rsidRPr="00DC4ACD">
        <w:rPr>
          <w:i/>
        </w:rPr>
        <w:t xml:space="preserve">Information Technology for Development </w:t>
      </w:r>
      <w:r w:rsidRPr="00457FD2">
        <w:rPr>
          <w:rPrChange w:id="258" w:author="作成者">
            <w:rPr>
              <w:i/>
            </w:rPr>
          </w:rPrChange>
        </w:rPr>
        <w:t>20</w:t>
      </w:r>
      <w:ins w:id="259" w:author="作成者">
        <w:r w:rsidR="00665654">
          <w:t xml:space="preserve"> </w:t>
        </w:r>
      </w:ins>
      <w:r w:rsidRPr="00457FD2">
        <w:rPr>
          <w:rPrChange w:id="260" w:author="作成者">
            <w:rPr>
              <w:i/>
            </w:rPr>
          </w:rPrChange>
        </w:rPr>
        <w:t>(2): 96–121.</w:t>
      </w:r>
    </w:p>
    <w:p w14:paraId="098A4E9B" w14:textId="1648B691" w:rsidR="00623820" w:rsidRDefault="006A1B48" w:rsidP="00623820">
      <w:pPr>
        <w:ind w:left="142" w:hanging="144"/>
        <w:rPr>
          <w:moveTo w:id="261" w:author="作成者"/>
        </w:rPr>
      </w:pPr>
      <w:r w:rsidRPr="006A1B48">
        <w:rPr>
          <w:rFonts w:ascii="Calibri" w:hAnsi="Calibri" w:cs="Calibri"/>
          <w:i/>
        </w:rPr>
        <w:t>﻿</w:t>
      </w:r>
      <w:moveToRangeStart w:id="262" w:author="作成者" w:name="move8244719"/>
      <w:moveTo w:id="263" w:author="作成者">
        <w:r w:rsidR="00623820">
          <w:t xml:space="preserve">Cuihong, Cai. 2018. “China and Global Cyber Governance: Main Principles and Debates.” </w:t>
        </w:r>
        <w:r w:rsidR="00623820" w:rsidRPr="00DC4ACD">
          <w:rPr>
            <w:i/>
          </w:rPr>
          <w:t>Asian Perspective</w:t>
        </w:r>
        <w:r w:rsidR="00623820">
          <w:t xml:space="preserve"> 42 (4): 647–62. </w:t>
        </w:r>
      </w:moveTo>
    </w:p>
    <w:moveToRangeEnd w:id="262"/>
    <w:p w14:paraId="73643032" w14:textId="0AA8D729" w:rsidR="006A1B48" w:rsidRPr="00DC4ACD" w:rsidRDefault="006A1B48" w:rsidP="008B2071">
      <w:pPr>
        <w:ind w:left="142" w:hanging="144"/>
        <w:rPr>
          <w:i/>
        </w:rPr>
      </w:pPr>
      <w:r w:rsidRPr="006A1B48">
        <w:t xml:space="preserve">Davis Cross, Mai’a. 2013. “Re-Thinking Epistemic Communities Twenty Years Later.” </w:t>
      </w:r>
      <w:r w:rsidRPr="006A1B48">
        <w:rPr>
          <w:i/>
        </w:rPr>
        <w:t>Review of International Studies</w:t>
      </w:r>
      <w:r w:rsidRPr="006A1B48">
        <w:t xml:space="preserve"> 39</w:t>
      </w:r>
      <w:ins w:id="264" w:author="作成者">
        <w:r w:rsidR="006B41CE">
          <w:t xml:space="preserve"> </w:t>
        </w:r>
      </w:ins>
      <w:r w:rsidRPr="006A1B48">
        <w:t>(</w:t>
      </w:r>
      <w:del w:id="265" w:author="作成者">
        <w:r w:rsidRPr="006A1B48" w:rsidDel="006B41CE">
          <w:delText>0</w:delText>
        </w:r>
      </w:del>
      <w:r w:rsidRPr="006A1B48">
        <w:t>1):</w:t>
      </w:r>
      <w:ins w:id="266" w:author="作成者">
        <w:r w:rsidR="00924A8F">
          <w:t xml:space="preserve"> </w:t>
        </w:r>
      </w:ins>
      <w:r w:rsidRPr="006A1B48">
        <w:t>137–60.</w:t>
      </w:r>
    </w:p>
    <w:p w14:paraId="6599E440" w14:textId="11447006" w:rsidR="00DC4ACD" w:rsidDel="00623820" w:rsidRDefault="00DC4ACD" w:rsidP="008B2071">
      <w:pPr>
        <w:ind w:left="142" w:hanging="144"/>
        <w:rPr>
          <w:moveFrom w:id="267" w:author="作成者"/>
        </w:rPr>
      </w:pPr>
      <w:moveFromRangeStart w:id="268" w:author="作成者" w:name="move8244719"/>
      <w:moveFrom w:id="269" w:author="作成者">
        <w:r w:rsidDel="00623820">
          <w:t xml:space="preserve">Cuihong, Cai. 2018. “China and Global Cyber Governance: Main Principles and Debates.” </w:t>
        </w:r>
        <w:r w:rsidRPr="00DC4ACD" w:rsidDel="00623820">
          <w:rPr>
            <w:i/>
          </w:rPr>
          <w:t>Asian Perspective</w:t>
        </w:r>
        <w:r w:rsidDel="00623820">
          <w:t xml:space="preserve"> 42</w:t>
        </w:r>
        <w:ins w:id="270" w:author="作成者">
          <w:r w:rsidR="00214F38" w:rsidDel="00623820">
            <w:t xml:space="preserve"> </w:t>
          </w:r>
        </w:ins>
        <w:r w:rsidDel="00623820">
          <w:t>(4):</w:t>
        </w:r>
        <w:ins w:id="271" w:author="作成者">
          <w:r w:rsidR="00214F38" w:rsidDel="00623820">
            <w:t xml:space="preserve"> </w:t>
          </w:r>
        </w:ins>
        <w:r w:rsidDel="00623820">
          <w:t xml:space="preserve">647–62. </w:t>
        </w:r>
      </w:moveFrom>
    </w:p>
    <w:moveFromRangeEnd w:id="268"/>
    <w:p w14:paraId="5BD64F47" w14:textId="3D146449" w:rsidR="00DC4ACD" w:rsidRDefault="00DC4ACD" w:rsidP="008B2071">
      <w:pPr>
        <w:ind w:left="142" w:hanging="144"/>
      </w:pPr>
      <w:r>
        <w:t xml:space="preserve">Denardis, Laura . 2015. </w:t>
      </w:r>
      <w:r w:rsidRPr="00DC4ACD">
        <w:rPr>
          <w:i/>
        </w:rPr>
        <w:t xml:space="preserve">The Global War </w:t>
      </w:r>
      <w:ins w:id="272" w:author="作成者">
        <w:r w:rsidR="00063D42">
          <w:rPr>
            <w:i/>
          </w:rPr>
          <w:t>f</w:t>
        </w:r>
      </w:ins>
      <w:del w:id="273" w:author="作成者">
        <w:r w:rsidRPr="00DC4ACD" w:rsidDel="00063D42">
          <w:rPr>
            <w:i/>
          </w:rPr>
          <w:delText>F</w:delText>
        </w:r>
      </w:del>
      <w:r w:rsidRPr="00DC4ACD">
        <w:rPr>
          <w:i/>
        </w:rPr>
        <w:t>or Internet Governance</w:t>
      </w:r>
      <w:r>
        <w:t>. Yale University Press.</w:t>
      </w:r>
    </w:p>
    <w:p w14:paraId="47AC4370" w14:textId="1BA8290B" w:rsidR="00DC4ACD" w:rsidRDefault="00DC4ACD" w:rsidP="008B2071">
      <w:pPr>
        <w:ind w:left="142" w:hanging="144"/>
      </w:pPr>
      <w:r>
        <w:t xml:space="preserve">Deibert, Ronald J. 2019. “The Road to Digital Unfreedom: Three Painful Truths About Social Media.” </w:t>
      </w:r>
      <w:r w:rsidRPr="00DC4ACD">
        <w:rPr>
          <w:i/>
        </w:rPr>
        <w:t>Journal of Democracy</w:t>
      </w:r>
      <w:r>
        <w:t xml:space="preserve"> 30</w:t>
      </w:r>
      <w:ins w:id="274" w:author="作成者">
        <w:r w:rsidR="00063D42">
          <w:t xml:space="preserve"> </w:t>
        </w:r>
      </w:ins>
      <w:r>
        <w:t>(1):</w:t>
      </w:r>
      <w:ins w:id="275" w:author="作成者">
        <w:r w:rsidR="00063D42">
          <w:t xml:space="preserve"> </w:t>
        </w:r>
      </w:ins>
      <w:r>
        <w:t>25–39.</w:t>
      </w:r>
    </w:p>
    <w:p w14:paraId="36A40810" w14:textId="388601B1" w:rsidR="00CC737C" w:rsidRDefault="00DC4ACD" w:rsidP="00CC737C">
      <w:pPr>
        <w:ind w:left="142" w:hanging="144"/>
        <w:rPr>
          <w:ins w:id="276" w:author="作成者"/>
        </w:rPr>
      </w:pPr>
      <w:r>
        <w:t xml:space="preserve">Eichensehr, Kristen E. 2017. “Public-Private Cybersecurity.” </w:t>
      </w:r>
      <w:r w:rsidRPr="00DC4ACD">
        <w:rPr>
          <w:i/>
        </w:rPr>
        <w:t>Texas Law Review</w:t>
      </w:r>
      <w:r>
        <w:t xml:space="preserve"> 95: 469–538.</w:t>
      </w:r>
    </w:p>
    <w:p w14:paraId="5B948DCA" w14:textId="77777777" w:rsidR="00623820" w:rsidDel="00623820" w:rsidRDefault="00623820" w:rsidP="00623820">
      <w:pPr>
        <w:ind w:left="142" w:hanging="144"/>
        <w:rPr>
          <w:del w:id="277" w:author="作成者"/>
          <w:moveTo w:id="278" w:author="作成者"/>
        </w:rPr>
      </w:pPr>
      <w:moveToRangeStart w:id="279" w:author="作成者" w:name="move8244659"/>
      <w:moveTo w:id="280" w:author="作成者">
        <w:r>
          <w:t xml:space="preserve">Healey, Jason. 2012. </w:t>
        </w:r>
        <w:r w:rsidRPr="00DC4ACD">
          <w:rPr>
            <w:i/>
          </w:rPr>
          <w:t>Beyond Attribution: Seeking National Responsibility for Cyber Attacks</w:t>
        </w:r>
        <w:r>
          <w:rPr>
            <w:i/>
          </w:rPr>
          <w:t xml:space="preserve">. </w:t>
        </w:r>
      </w:moveTo>
    </w:p>
    <w:moveToRangeEnd w:id="279"/>
    <w:p w14:paraId="07FBA278" w14:textId="77777777" w:rsidR="00623820" w:rsidRPr="00623820" w:rsidRDefault="00623820" w:rsidP="00623820">
      <w:pPr>
        <w:ind w:left="142" w:hanging="144"/>
      </w:pPr>
    </w:p>
    <w:p w14:paraId="4DD628A0" w14:textId="77777777" w:rsidR="00D31FE6" w:rsidRPr="00CC737C" w:rsidRDefault="00D31FE6" w:rsidP="00CC737C">
      <w:pPr>
        <w:ind w:left="142" w:hanging="144"/>
      </w:pPr>
      <w:r>
        <w:t xml:space="preserve">Kagan, Robert. 2019. “The Strongmen Strike Back.” </w:t>
      </w:r>
      <w:r>
        <w:rPr>
          <w:i/>
          <w:iCs/>
        </w:rPr>
        <w:t>Brookings Policy Brief</w:t>
      </w:r>
      <w:r>
        <w:t xml:space="preserve"> 1–19. Retrieved May 5, 2019 (https://www.washingtonpost.com/news/opinions/wp/2019/03/14/feature/the-strongmen-strike-back/?utm_term=.79c297a85d53&amp;wpisrc=pw_ret_kaganopinions_031519).</w:t>
      </w:r>
    </w:p>
    <w:p w14:paraId="2BE161A9" w14:textId="7CC80913" w:rsidR="00D31FE6" w:rsidRDefault="00DC4ACD" w:rsidP="00D31FE6">
      <w:pPr>
        <w:ind w:left="142" w:hanging="144"/>
      </w:pPr>
      <w:r>
        <w:t xml:space="preserve">Kilovaty, Ido. 2020. “Privatized Cybersecurity Law.” </w:t>
      </w:r>
      <w:r w:rsidRPr="00DC4ACD">
        <w:rPr>
          <w:i/>
        </w:rPr>
        <w:t>UC Irvine Law Review.</w:t>
      </w:r>
      <w:r>
        <w:t xml:space="preserve"> </w:t>
      </w:r>
      <w:del w:id="281" w:author="作成者">
        <w:r w:rsidDel="00597002">
          <w:rPr>
            <w:rFonts w:hint="eastAsia"/>
          </w:rPr>
          <w:delText>(</w:delText>
        </w:r>
      </w:del>
      <w:ins w:id="282" w:author="作成者">
        <w:r w:rsidR="00597002">
          <w:rPr>
            <w:rFonts w:hint="eastAsia"/>
          </w:rPr>
          <w:t>（</w:t>
        </w:r>
      </w:ins>
      <w:r>
        <w:t>注: 2020 Forthcomingとある論文を</w:t>
      </w:r>
      <w:r w:rsidR="00D31FE6">
        <w:rPr>
          <w:rFonts w:hint="eastAsia"/>
        </w:rPr>
        <w:t>SSRN</w:t>
      </w:r>
      <w:r>
        <w:t>から取得</w:t>
      </w:r>
      <w:del w:id="283" w:author="作成者">
        <w:r w:rsidDel="00585629">
          <w:delText xml:space="preserve">) </w:delText>
        </w:r>
      </w:del>
      <w:ins w:id="284" w:author="作成者">
        <w:r w:rsidR="00585629">
          <w:t>）</w:t>
        </w:r>
      </w:ins>
    </w:p>
    <w:p w14:paraId="006C5A94" w14:textId="77777777" w:rsidR="00D31FE6" w:rsidRDefault="00D31FE6" w:rsidP="00D31FE6">
      <w:pPr>
        <w:ind w:left="142" w:hanging="144"/>
      </w:pPr>
      <w:r>
        <w:t xml:space="preserve">Kramer, Franklin, Stuart H. Starr, and Larry Wentz, eds. 2009. </w:t>
      </w:r>
      <w:r>
        <w:rPr>
          <w:i/>
          <w:iCs/>
        </w:rPr>
        <w:t>Cyberpower and National Security</w:t>
      </w:r>
      <w:r>
        <w:t>. Kindle Edt. Potomac Books, Inc.</w:t>
      </w:r>
    </w:p>
    <w:p w14:paraId="57DB8C7F" w14:textId="77777777" w:rsidR="00DC4ACD" w:rsidRDefault="00DC4ACD" w:rsidP="008B2071">
      <w:pPr>
        <w:ind w:left="142" w:hanging="144"/>
      </w:pPr>
      <w:r>
        <w:t>Lewis, James Andrew. 2018. State Practice and Precedent in Cybersecurity Negotiations. Washington, DC. https://www.csis.org/analysis/state-practice-and-precedent-cybersecurity-negotiations (January 9, 2019).</w:t>
      </w:r>
    </w:p>
    <w:p w14:paraId="1CA9CED7" w14:textId="7052EE1F" w:rsidR="00DC4ACD" w:rsidDel="00623820" w:rsidRDefault="00DC4ACD" w:rsidP="008B2071">
      <w:pPr>
        <w:ind w:left="142" w:hanging="144"/>
        <w:rPr>
          <w:moveFrom w:id="285" w:author="作成者"/>
        </w:rPr>
      </w:pPr>
      <w:moveFromRangeStart w:id="286" w:author="作成者" w:name="move8244659"/>
      <w:moveFrom w:id="287" w:author="作成者">
        <w:r w:rsidDel="00623820">
          <w:t xml:space="preserve">Healey, Jason. 2012. </w:t>
        </w:r>
        <w:r w:rsidRPr="00DC4ACD" w:rsidDel="00623820">
          <w:rPr>
            <w:i/>
          </w:rPr>
          <w:t>Beyond Attribution: Seeking National Responsibility for Cyber Attacks</w:t>
        </w:r>
        <w:r w:rsidDel="00623820">
          <w:rPr>
            <w:i/>
          </w:rPr>
          <w:t xml:space="preserve">. </w:t>
        </w:r>
      </w:moveFrom>
    </w:p>
    <w:moveFromRangeEnd w:id="286"/>
    <w:p w14:paraId="3970BFDC" w14:textId="77777777" w:rsidR="00DC4ACD" w:rsidRDefault="00DC4ACD" w:rsidP="008B2071">
      <w:pPr>
        <w:ind w:left="142" w:hanging="144"/>
      </w:pPr>
      <w:r>
        <w:t>Maurer, Tim, and Robert Morgus. 2014. Compilation of Existing Cybersecurity and Information Security Related Definitions. New America.</w:t>
      </w:r>
    </w:p>
    <w:p w14:paraId="357D25C7" w14:textId="4EBB351B" w:rsidR="00DC4ACD" w:rsidRDefault="00DC4ACD" w:rsidP="008B2071">
      <w:pPr>
        <w:ind w:left="142" w:hanging="144"/>
      </w:pPr>
      <w:r>
        <w:t xml:space="preserve">Maurer, Tim. 2017. “Contested Governance: Internet Governance and Cybersecurity.” </w:t>
      </w:r>
      <w:r w:rsidRPr="00DC4ACD">
        <w:rPr>
          <w:i/>
        </w:rPr>
        <w:t xml:space="preserve">Innovations </w:t>
      </w:r>
      <w:ins w:id="288" w:author="作成者">
        <w:r w:rsidR="00B61D0E">
          <w:rPr>
            <w:i/>
          </w:rPr>
          <w:t>i</w:t>
        </w:r>
      </w:ins>
      <w:del w:id="289" w:author="作成者">
        <w:r w:rsidRPr="00DC4ACD" w:rsidDel="00B61D0E">
          <w:rPr>
            <w:i/>
          </w:rPr>
          <w:delText>I</w:delText>
        </w:r>
      </w:del>
      <w:r w:rsidRPr="00DC4ACD">
        <w:rPr>
          <w:i/>
        </w:rPr>
        <w:t xml:space="preserve">n Global Governance - Peace-Building, Human Rights, Internet Governance </w:t>
      </w:r>
      <w:r w:rsidRPr="00DC4ACD">
        <w:rPr>
          <w:i/>
        </w:rPr>
        <w:lastRenderedPageBreak/>
        <w:t>and Cybersecurity, and Climate Change -</w:t>
      </w:r>
      <w:r>
        <w:t>, The Council on Foreign Relations, 29–32.</w:t>
      </w:r>
    </w:p>
    <w:p w14:paraId="1D1F0861" w14:textId="77777777" w:rsidR="00DC4ACD" w:rsidRDefault="00DC4ACD" w:rsidP="008B2071">
      <w:pPr>
        <w:ind w:left="142" w:hanging="144"/>
      </w:pPr>
      <w:r>
        <w:t>Morgus, Robert, Isabel Skierka, Mirko Hohmann, and Tim Maurer. 2015. National CSIRTs and Their Role in Computer Security Incident Response.</w:t>
      </w:r>
    </w:p>
    <w:p w14:paraId="4A9136D9" w14:textId="625067D4" w:rsidR="00DC4ACD" w:rsidRDefault="00DC4ACD" w:rsidP="008B2071">
      <w:pPr>
        <w:ind w:left="142" w:hanging="144"/>
      </w:pPr>
      <w:r>
        <w:t xml:space="preserve">Nocetti, Julien. 2015. “Contest and Conquest: Russia and Global Internet Governance.” </w:t>
      </w:r>
      <w:r w:rsidRPr="00DC4ACD">
        <w:rPr>
          <w:i/>
        </w:rPr>
        <w:t xml:space="preserve">International Affairs </w:t>
      </w:r>
      <w:r>
        <w:t>91</w:t>
      </w:r>
      <w:ins w:id="290" w:author="作成者">
        <w:r w:rsidR="004C6624">
          <w:t xml:space="preserve"> </w:t>
        </w:r>
      </w:ins>
      <w:r>
        <w:t>(1):</w:t>
      </w:r>
      <w:ins w:id="291" w:author="作成者">
        <w:r w:rsidR="0072577F">
          <w:t xml:space="preserve"> </w:t>
        </w:r>
      </w:ins>
      <w:r>
        <w:t xml:space="preserve">111–30. </w:t>
      </w:r>
    </w:p>
    <w:p w14:paraId="3FF1F2DB" w14:textId="5EEB8E14" w:rsidR="00DC4ACD" w:rsidRDefault="00DC4ACD" w:rsidP="008B2071">
      <w:pPr>
        <w:ind w:left="142" w:hanging="144"/>
      </w:pPr>
      <w:r>
        <w:t xml:space="preserve">Nye, Joseph S. 2010. “Cyber Power.” </w:t>
      </w:r>
      <w:r w:rsidRPr="00CC737C">
        <w:rPr>
          <w:i/>
        </w:rPr>
        <w:t>Belfer Center for Science and International Affairs</w:t>
      </w:r>
      <w:r>
        <w:t xml:space="preserve"> (May):</w:t>
      </w:r>
      <w:ins w:id="292" w:author="作成者">
        <w:r w:rsidR="0050335B">
          <w:t xml:space="preserve"> </w:t>
        </w:r>
      </w:ins>
      <w:r>
        <w:t>1–31.</w:t>
      </w:r>
    </w:p>
    <w:p w14:paraId="3FFE9519" w14:textId="39629043" w:rsidR="00D31FE6" w:rsidRDefault="0017692D" w:rsidP="00D31FE6">
      <w:pPr>
        <w:ind w:left="142" w:hanging="144"/>
      </w:pPr>
      <w:r w:rsidRPr="0017692D">
        <w:rPr>
          <w:rFonts w:ascii="Calibri" w:hAnsi="Calibri" w:cs="Calibri"/>
        </w:rPr>
        <w:t>﻿</w:t>
      </w:r>
      <w:r w:rsidRPr="0017692D">
        <w:t xml:space="preserve">Nye, Joseph S. 2014. “The Regime Complex for Managing Global Cyber Activities.” </w:t>
      </w:r>
      <w:r w:rsidRPr="0017692D">
        <w:rPr>
          <w:i/>
        </w:rPr>
        <w:t xml:space="preserve">Center for International Governance and Innovation (CIGI) Publications </w:t>
      </w:r>
      <w:r w:rsidRPr="0017692D">
        <w:t>(1):</w:t>
      </w:r>
      <w:ins w:id="293" w:author="作成者">
        <w:r w:rsidR="00760D9F">
          <w:t xml:space="preserve"> </w:t>
        </w:r>
      </w:ins>
      <w:r w:rsidRPr="0017692D">
        <w:t>1–15.</w:t>
      </w:r>
    </w:p>
    <w:p w14:paraId="24AABC3F" w14:textId="6F7CDCD9" w:rsidR="00D31FE6" w:rsidRDefault="00D31FE6" w:rsidP="00D31FE6">
      <w:pPr>
        <w:ind w:left="142" w:hanging="144"/>
      </w:pPr>
      <w:r>
        <w:t xml:space="preserve">Raymond, Mark. 2016. “Managing Decentralized Cyber Governance: The Responsibility to Troubleshoot.” </w:t>
      </w:r>
      <w:r>
        <w:rPr>
          <w:i/>
          <w:iCs/>
        </w:rPr>
        <w:t>Strategic Studies Quarterly</w:t>
      </w:r>
      <w:r>
        <w:t xml:space="preserve"> 10</w:t>
      </w:r>
      <w:ins w:id="294" w:author="作成者">
        <w:r w:rsidR="002B7174">
          <w:t xml:space="preserve"> </w:t>
        </w:r>
      </w:ins>
      <w:r>
        <w:t>(4):</w:t>
      </w:r>
      <w:ins w:id="295" w:author="作成者">
        <w:r w:rsidR="002B7174">
          <w:t xml:space="preserve"> </w:t>
        </w:r>
      </w:ins>
      <w:r>
        <w:t>123–49.</w:t>
      </w:r>
    </w:p>
    <w:p w14:paraId="45048066" w14:textId="77777777" w:rsidR="00DC4ACD" w:rsidRDefault="00DC4ACD" w:rsidP="008B2071">
      <w:pPr>
        <w:ind w:left="142" w:hanging="144"/>
      </w:pPr>
      <w:r>
        <w:t xml:space="preserve">Segal, Adam. 2018. “When China Rules the Web: Technology in Service of the State.” </w:t>
      </w:r>
      <w:r w:rsidRPr="00DC4ACD">
        <w:rPr>
          <w:i/>
        </w:rPr>
        <w:t>Foreign Affairs</w:t>
      </w:r>
      <w:r>
        <w:t xml:space="preserve"> (Sept.-Oct. 2018)</w:t>
      </w:r>
      <w:r w:rsidR="00D31FE6">
        <w:t>.</w:t>
      </w:r>
      <w:r>
        <w:t xml:space="preserve"> </w:t>
      </w:r>
    </w:p>
    <w:p w14:paraId="58BE95C8" w14:textId="77777777" w:rsidR="00DC4ACD" w:rsidRDefault="00DC4ACD" w:rsidP="008B2071">
      <w:pPr>
        <w:ind w:left="142" w:hanging="144"/>
      </w:pPr>
      <w:r>
        <w:t>Skierka, Isabel, Robert Morgus, Mirko Hohmann, and Tim Maurer. 2015. CSIRT Basics for Policy-Makers -The History, Types &amp; Culture of Computer Security Incident Response Teams-.</w:t>
      </w:r>
    </w:p>
    <w:p w14:paraId="2284F37F" w14:textId="79883580" w:rsidR="00CC737C" w:rsidRDefault="00DC4ACD" w:rsidP="00CC737C">
      <w:pPr>
        <w:ind w:left="142" w:hanging="144"/>
      </w:pPr>
      <w:r>
        <w:t xml:space="preserve">Stevens, Timothy, and David Betz. 2013. “Analogical Reasoning and Cyber Security.” </w:t>
      </w:r>
      <w:r w:rsidRPr="00DC4ACD">
        <w:rPr>
          <w:i/>
        </w:rPr>
        <w:t xml:space="preserve">Security Dialogue </w:t>
      </w:r>
      <w:r>
        <w:t>44</w:t>
      </w:r>
      <w:ins w:id="296" w:author="作成者">
        <w:r w:rsidR="0047132E">
          <w:t xml:space="preserve"> </w:t>
        </w:r>
      </w:ins>
      <w:r>
        <w:t>(2): 147–64.</w:t>
      </w:r>
    </w:p>
    <w:p w14:paraId="617E20CF" w14:textId="3F3B66B1" w:rsidR="00CC737C" w:rsidRDefault="00CC737C" w:rsidP="00CC737C">
      <w:pPr>
        <w:ind w:left="142" w:hanging="144"/>
      </w:pPr>
      <w:r>
        <w:t xml:space="preserve">Winseck, Dwayne. 2017. “The Geopolitical Economy of the Global Internet Infrastructure.” </w:t>
      </w:r>
      <w:r>
        <w:rPr>
          <w:i/>
          <w:iCs/>
        </w:rPr>
        <w:t>Journal of Information Policy</w:t>
      </w:r>
      <w:r>
        <w:t xml:space="preserve"> 7</w:t>
      </w:r>
      <w:ins w:id="297" w:author="作成者">
        <w:r w:rsidR="0047132E">
          <w:t xml:space="preserve"> </w:t>
        </w:r>
      </w:ins>
      <w:r>
        <w:t>(2017):</w:t>
      </w:r>
      <w:ins w:id="298" w:author="作成者">
        <w:r w:rsidR="0047132E">
          <w:t xml:space="preserve"> </w:t>
        </w:r>
      </w:ins>
      <w:r>
        <w:t>228–67.</w:t>
      </w:r>
    </w:p>
    <w:p w14:paraId="3EBD7E97" w14:textId="77777777" w:rsidR="00DC4ACD" w:rsidRDefault="00DC4ACD" w:rsidP="00CC737C">
      <w:r>
        <w:rPr>
          <w:rFonts w:hint="eastAsia"/>
        </w:rPr>
        <w:t>小川晃通</w:t>
      </w:r>
      <w:r>
        <w:t xml:space="preserve">. 2014. </w:t>
      </w:r>
      <w:r w:rsidRPr="00DC4ACD">
        <w:rPr>
          <w:i/>
        </w:rPr>
        <w:t>アカマイ―知られざるインターネットの巨人</w:t>
      </w:r>
      <w:r>
        <w:t>. KADOKAWA.</w:t>
      </w:r>
    </w:p>
    <w:p w14:paraId="06AE3516" w14:textId="77777777" w:rsidR="00DC4ACD" w:rsidRDefault="00DC4ACD" w:rsidP="008B2071">
      <w:pPr>
        <w:ind w:left="142" w:hanging="144"/>
      </w:pPr>
      <w:r>
        <w:rPr>
          <w:rFonts w:hint="eastAsia"/>
        </w:rPr>
        <w:t>加藤朗</w:t>
      </w:r>
      <w:r>
        <w:t xml:space="preserve">. 2015. “サイバー空間の安全保障戦略.” </w:t>
      </w:r>
      <w:r w:rsidRPr="00DC4ACD">
        <w:rPr>
          <w:i/>
        </w:rPr>
        <w:t>戦略研究</w:t>
      </w:r>
      <w:r>
        <w:t xml:space="preserve"> 15: 3–24.</w:t>
      </w:r>
    </w:p>
    <w:p w14:paraId="64373261" w14:textId="77777777" w:rsidR="00DC4ACD" w:rsidRDefault="00DC4ACD" w:rsidP="008B2071">
      <w:pPr>
        <w:ind w:left="142" w:hanging="144"/>
      </w:pPr>
      <w:r>
        <w:rPr>
          <w:rFonts w:hint="eastAsia"/>
        </w:rPr>
        <w:t>神里達博</w:t>
      </w:r>
      <w:r>
        <w:t xml:space="preserve">. 2015. “第1章 リスク社会における安全保障と専門知.” </w:t>
      </w:r>
      <w:r w:rsidRPr="00DC4ACD">
        <w:rPr>
          <w:i/>
        </w:rPr>
        <w:t>シリーズ日本の安全保障7 技術・環境・エネルギーの連動リスク</w:t>
      </w:r>
      <w:r>
        <w:t>, 19–48.</w:t>
      </w:r>
    </w:p>
    <w:p w14:paraId="5E36B2D9" w14:textId="77777777" w:rsidR="00237BC8" w:rsidRDefault="00237BC8" w:rsidP="00237BC8">
      <w:pPr>
        <w:ind w:left="142" w:hanging="144"/>
        <w:rPr>
          <w:moveTo w:id="299" w:author="作成者"/>
        </w:rPr>
      </w:pPr>
      <w:moveToRangeStart w:id="300" w:author="作成者" w:name="move8244789"/>
      <w:moveTo w:id="301" w:author="作成者">
        <w:r>
          <w:rPr>
            <w:rFonts w:hint="eastAsia"/>
          </w:rPr>
          <w:t>クラウス・シュワブ</w:t>
        </w:r>
        <w:r>
          <w:t xml:space="preserve">. 2019. “デジタル世界に即した統治システムを ー 社会・経済のデジタル化を恩恵とするには.” </w:t>
        </w:r>
        <w:r w:rsidRPr="00DC4ACD">
          <w:rPr>
            <w:i/>
          </w:rPr>
          <w:t>フォーリン・アフェアーズ・レポート 3月号</w:t>
        </w:r>
        <w:r>
          <w:t>: 6–14.</w:t>
        </w:r>
      </w:moveTo>
    </w:p>
    <w:moveToRangeEnd w:id="300"/>
    <w:p w14:paraId="3494A594" w14:textId="3E314261" w:rsidR="00DC4ACD" w:rsidRDefault="00DC4ACD" w:rsidP="008B2071">
      <w:pPr>
        <w:ind w:left="142" w:hanging="144"/>
      </w:pPr>
      <w:r>
        <w:rPr>
          <w:rFonts w:hint="eastAsia"/>
        </w:rPr>
        <w:t>河野桂子</w:t>
      </w:r>
      <w:r>
        <w:t>. 2015. “サイバー・セキュリティに関する国際法の考察</w:t>
      </w:r>
      <w:ins w:id="302" w:author="作成者">
        <w:r w:rsidR="00AE2235">
          <w:rPr>
            <w:rFonts w:hint="eastAsia"/>
          </w:rPr>
          <w:t>—</w:t>
        </w:r>
      </w:ins>
      <w:del w:id="303" w:author="作成者">
        <w:r w:rsidDel="00AE2235">
          <w:delText xml:space="preserve"> ー</w:delText>
        </w:r>
      </w:del>
      <w:r>
        <w:t>タリン・マニュアルを中心に</w:t>
      </w:r>
      <w:ins w:id="304" w:author="作成者">
        <w:r w:rsidR="00AE2235">
          <w:rPr>
            <w:rFonts w:hint="eastAsia"/>
          </w:rPr>
          <w:t>—</w:t>
        </w:r>
      </w:ins>
      <w:del w:id="305" w:author="作成者">
        <w:r w:rsidDel="00AE2235">
          <w:delText>ー</w:delText>
        </w:r>
      </w:del>
      <w:r>
        <w:t xml:space="preserve">.” </w:t>
      </w:r>
      <w:r w:rsidRPr="00DC4ACD">
        <w:rPr>
          <w:i/>
        </w:rPr>
        <w:t xml:space="preserve">戦略研究 </w:t>
      </w:r>
      <w:r>
        <w:t>15: 25–46.</w:t>
      </w:r>
    </w:p>
    <w:p w14:paraId="45A0FFA6" w14:textId="497054F2" w:rsidR="00DC4ACD" w:rsidRDefault="00DC4ACD" w:rsidP="008B2071">
      <w:pPr>
        <w:ind w:left="142" w:hanging="144"/>
      </w:pPr>
      <w:r>
        <w:rPr>
          <w:rFonts w:hint="eastAsia"/>
        </w:rPr>
        <w:t>小宮山功一朗</w:t>
      </w:r>
      <w:r>
        <w:t xml:space="preserve">, </w:t>
      </w:r>
      <w:del w:id="306" w:author="作成者">
        <w:r w:rsidDel="00585629">
          <w:delText xml:space="preserve"> </w:delText>
        </w:r>
      </w:del>
      <w:r>
        <w:t>土屋大洋. 2018. “サイバーセキュリティ戦略の国際比較</w:t>
      </w:r>
      <w:r>
        <w:rPr>
          <w:rFonts w:ascii="Times New Roman" w:hAnsi="Times New Roman" w:cs="Times New Roman"/>
        </w:rPr>
        <w:t> </w:t>
      </w:r>
      <w:r>
        <w:t xml:space="preserve">: 目的と対象範囲に基づく四類型.” </w:t>
      </w:r>
      <w:r w:rsidRPr="00DC4ACD">
        <w:rPr>
          <w:i/>
        </w:rPr>
        <w:t xml:space="preserve">グローバル・ガバナンス </w:t>
      </w:r>
      <w:r>
        <w:t>3</w:t>
      </w:r>
      <w:ins w:id="307" w:author="作成者">
        <w:r w:rsidR="00E87EA2">
          <w:t xml:space="preserve"> </w:t>
        </w:r>
      </w:ins>
      <w:r>
        <w:t>(4).</w:t>
      </w:r>
    </w:p>
    <w:p w14:paraId="4C7C57D3" w14:textId="77777777" w:rsidR="00DC4ACD" w:rsidRDefault="00DC4ACD" w:rsidP="008B2071">
      <w:pPr>
        <w:ind w:left="142" w:hanging="144"/>
      </w:pPr>
      <w:r>
        <w:rPr>
          <w:rFonts w:hint="eastAsia"/>
        </w:rPr>
        <w:t>小宮山功一朗</w:t>
      </w:r>
      <w:r>
        <w:t>. 2019. “北朝鮮の情報通信技術産業 -金正日がもたらしたいびつな成功と労働力余剰-.”</w:t>
      </w:r>
      <w:r w:rsidRPr="00DC4ACD">
        <w:rPr>
          <w:i/>
        </w:rPr>
        <w:t xml:space="preserve"> InfoCom REVIEW</w:t>
      </w:r>
      <w:r>
        <w:t xml:space="preserve"> 72: 17–29.</w:t>
      </w:r>
    </w:p>
    <w:p w14:paraId="59420F4B" w14:textId="77777777" w:rsidR="00DC4ACD" w:rsidRDefault="00DC4ACD" w:rsidP="008B2071">
      <w:pPr>
        <w:ind w:left="142" w:hanging="144"/>
      </w:pPr>
      <w:r>
        <w:rPr>
          <w:rFonts w:hint="eastAsia"/>
        </w:rPr>
        <w:t>塩原俊彦</w:t>
      </w:r>
      <w:r>
        <w:t xml:space="preserve">. 2015. “サイバー空間と国家主権.” </w:t>
      </w:r>
      <w:r w:rsidRPr="00DC4ACD">
        <w:rPr>
          <w:i/>
        </w:rPr>
        <w:t xml:space="preserve">境界研究 </w:t>
      </w:r>
      <w:r>
        <w:t>(5): 29–56.</w:t>
      </w:r>
    </w:p>
    <w:p w14:paraId="5651A1B0" w14:textId="00F6ADBF" w:rsidR="00DC4ACD" w:rsidRDefault="00DC4ACD" w:rsidP="008B2071">
      <w:pPr>
        <w:ind w:left="142" w:hanging="144"/>
      </w:pPr>
      <w:r>
        <w:rPr>
          <w:rFonts w:hint="eastAsia"/>
        </w:rPr>
        <w:t>朱紅穎</w:t>
      </w:r>
      <w:r>
        <w:t>. 2018. “中国のサイバー戦略をめぐる国内政治.” 慶應義塾大学大学院修士論文</w:t>
      </w:r>
      <w:del w:id="308" w:author="作成者">
        <w:r w:rsidDel="00585629">
          <w:delText>(</w:delText>
        </w:r>
      </w:del>
      <w:ins w:id="309" w:author="作成者">
        <w:r w:rsidR="00585629">
          <w:t>（</w:t>
        </w:r>
      </w:ins>
      <w:r>
        <w:t>未公刊</w:t>
      </w:r>
      <w:del w:id="310" w:author="作成者">
        <w:r w:rsidDel="00585629">
          <w:delText>)</w:delText>
        </w:r>
      </w:del>
      <w:ins w:id="311" w:author="作成者">
        <w:r w:rsidR="00585629">
          <w:t>）</w:t>
        </w:r>
      </w:ins>
      <w:r>
        <w:t xml:space="preserve">. </w:t>
      </w:r>
    </w:p>
    <w:p w14:paraId="14B4B6EE" w14:textId="77777777" w:rsidR="006A1B48" w:rsidRDefault="006A1B48" w:rsidP="006A1B48">
      <w:pPr>
        <w:ind w:left="142" w:hanging="144"/>
      </w:pPr>
      <w:r>
        <w:rPr>
          <w:rFonts w:ascii="Calibri" w:hAnsi="Calibri" w:cs="Calibri"/>
        </w:rPr>
        <w:t>﻿</w:t>
      </w:r>
      <w:r>
        <w:t xml:space="preserve">スーザン・ストレンジ. 1994. </w:t>
      </w:r>
      <w:r w:rsidRPr="00CC737C">
        <w:rPr>
          <w:i/>
        </w:rPr>
        <w:t>国際政治経済学入門―国家と市場</w:t>
      </w:r>
      <w:r>
        <w:t>. 訳=西川潤、佐藤元彦. 東</w:t>
      </w:r>
      <w:r>
        <w:lastRenderedPageBreak/>
        <w:t>洋経済新報社.</w:t>
      </w:r>
    </w:p>
    <w:p w14:paraId="73DA81B4" w14:textId="0B7EE916" w:rsidR="006A1B48" w:rsidRPr="006A1B48" w:rsidRDefault="006A1B48" w:rsidP="006A1B48">
      <w:pPr>
        <w:ind w:left="142" w:hanging="144"/>
      </w:pPr>
      <w:r>
        <w:rPr>
          <w:rFonts w:hint="eastAsia"/>
        </w:rPr>
        <w:t>スーザン・ストレンジ</w:t>
      </w:r>
      <w:r>
        <w:t xml:space="preserve">. 2011. </w:t>
      </w:r>
      <w:r w:rsidRPr="00CC737C">
        <w:rPr>
          <w:i/>
        </w:rPr>
        <w:t xml:space="preserve">国家の退場 グローバル経済の新しい主役たち </w:t>
      </w:r>
      <w:del w:id="312" w:author="作成者">
        <w:r w:rsidRPr="00CC737C" w:rsidDel="00585629">
          <w:rPr>
            <w:i/>
          </w:rPr>
          <w:delText>(</w:delText>
        </w:r>
      </w:del>
      <w:ins w:id="313" w:author="作成者">
        <w:r w:rsidR="00585629">
          <w:rPr>
            <w:i/>
          </w:rPr>
          <w:t>（</w:t>
        </w:r>
      </w:ins>
      <w:r w:rsidRPr="00CC737C">
        <w:rPr>
          <w:i/>
        </w:rPr>
        <w:t>岩波人文書セレクション</w:t>
      </w:r>
      <w:del w:id="314" w:author="作成者">
        <w:r w:rsidRPr="00CC737C" w:rsidDel="00585629">
          <w:rPr>
            <w:i/>
          </w:rPr>
          <w:delText>)</w:delText>
        </w:r>
      </w:del>
      <w:ins w:id="315" w:author="作成者">
        <w:r w:rsidR="00585629">
          <w:rPr>
            <w:i/>
          </w:rPr>
          <w:t>）</w:t>
        </w:r>
      </w:ins>
      <w:r>
        <w:t>. 訳=櫻井公人. 岩波書店.</w:t>
      </w:r>
    </w:p>
    <w:p w14:paraId="3CFFD228" w14:textId="77777777" w:rsidR="00237BC8" w:rsidRDefault="00237BC8" w:rsidP="00237BC8">
      <w:pPr>
        <w:ind w:left="142" w:hanging="144"/>
        <w:rPr>
          <w:moveTo w:id="316" w:author="作成者"/>
        </w:rPr>
      </w:pPr>
      <w:moveToRangeStart w:id="317" w:author="作成者" w:name="move8244812"/>
      <w:moveTo w:id="318" w:author="作成者">
        <w:r>
          <w:rPr>
            <w:rFonts w:hint="eastAsia"/>
          </w:rPr>
          <w:t>土屋大洋</w:t>
        </w:r>
        <w:r>
          <w:t xml:space="preserve">. 2007. </w:t>
        </w:r>
        <w:r w:rsidRPr="00DC4ACD">
          <w:rPr>
            <w:i/>
          </w:rPr>
          <w:t>ネットワーク・パワー ―情報時代の国際政治.</w:t>
        </w:r>
        <w:r>
          <w:t xml:space="preserve"> NTT出版. </w:t>
        </w:r>
      </w:moveTo>
    </w:p>
    <w:p w14:paraId="3D2E2D9C" w14:textId="77777777" w:rsidR="00237BC8" w:rsidRDefault="00237BC8" w:rsidP="00237BC8">
      <w:pPr>
        <w:ind w:left="142" w:hanging="144"/>
        <w:rPr>
          <w:moveTo w:id="319" w:author="作成者"/>
        </w:rPr>
      </w:pPr>
      <w:moveTo w:id="320" w:author="作成者">
        <w:r>
          <w:rPr>
            <w:rFonts w:hint="eastAsia"/>
          </w:rPr>
          <w:t>土屋大洋</w:t>
        </w:r>
        <w:r>
          <w:t xml:space="preserve">. 2018a. “第11章 サイバーセキュリティ.” </w:t>
        </w:r>
        <w:r w:rsidRPr="00DC4ACD">
          <w:rPr>
            <w:i/>
          </w:rPr>
          <w:t>グローバル・ガバナンス学II.</w:t>
        </w:r>
        <w:r>
          <w:t xml:space="preserve"> グローバル・ガバナンス学会編. 渡邊啓貴・福田耕治・首藤もと子責任編集. 法律文化社. 203-220.</w:t>
        </w:r>
      </w:moveTo>
    </w:p>
    <w:p w14:paraId="2F9894C9" w14:textId="77777777" w:rsidR="00237BC8" w:rsidRDefault="00237BC8" w:rsidP="00237BC8">
      <w:pPr>
        <w:ind w:left="142" w:hanging="144"/>
        <w:rPr>
          <w:moveTo w:id="321" w:author="作成者"/>
        </w:rPr>
      </w:pPr>
      <w:moveTo w:id="322" w:author="作成者">
        <w:r>
          <w:t>土屋大洋. 2018. “サイバーに関する安全保障上の課題.” 首相官邸ホームページ. Retrieved April 15, 2019 (https://www.kantei.go.jp/jp/singi/anzen_bouei2/dai2/siryou3.pdf).</w:t>
        </w:r>
      </w:moveTo>
    </w:p>
    <w:moveToRangeEnd w:id="317"/>
    <w:p w14:paraId="20AECDE7" w14:textId="6D03A8A5" w:rsidR="00D31FE6" w:rsidRDefault="00DC4ACD" w:rsidP="00D31FE6">
      <w:pPr>
        <w:ind w:left="142" w:hanging="144"/>
      </w:pPr>
      <w:r>
        <w:rPr>
          <w:rFonts w:hint="eastAsia"/>
        </w:rPr>
        <w:t>原田有</w:t>
      </w:r>
      <w:r>
        <w:t xml:space="preserve">. 2015. “グローバル・コモンズのガバナンスが抱える難題―海洋とサイバー空間を事例として―.” </w:t>
      </w:r>
      <w:r w:rsidRPr="00DC4ACD">
        <w:rPr>
          <w:i/>
        </w:rPr>
        <w:t xml:space="preserve">防衛研究所紀要 </w:t>
      </w:r>
      <w:r>
        <w:t>18</w:t>
      </w:r>
      <w:ins w:id="323" w:author="作成者">
        <w:r w:rsidR="003D12DE">
          <w:t xml:space="preserve"> </w:t>
        </w:r>
      </w:ins>
      <w:r>
        <w:t>(1):</w:t>
      </w:r>
      <w:ins w:id="324" w:author="作成者">
        <w:r w:rsidR="003D12DE">
          <w:t xml:space="preserve"> </w:t>
        </w:r>
      </w:ins>
      <w:r>
        <w:t>31–54.</w:t>
      </w:r>
    </w:p>
    <w:p w14:paraId="6D1DE5F7" w14:textId="025EFDF1" w:rsidR="00CC737C" w:rsidRDefault="00D31FE6" w:rsidP="00CC737C">
      <w:pPr>
        <w:ind w:left="142" w:hanging="144"/>
      </w:pPr>
      <w:r>
        <w:t>藤巻裕之. 2018. “旧ソ連圏における多国間主義とサイバーセキュリティ.” 東海大学紀要政治経済学部 50:</w:t>
      </w:r>
      <w:ins w:id="325" w:author="作成者">
        <w:r w:rsidR="00107147">
          <w:t xml:space="preserve"> </w:t>
        </w:r>
      </w:ins>
      <w:r>
        <w:t>1–14.</w:t>
      </w:r>
    </w:p>
    <w:p w14:paraId="2F0C26C6" w14:textId="77777777" w:rsidR="00CC737C" w:rsidRDefault="00CC737C" w:rsidP="00CC737C">
      <w:pPr>
        <w:ind w:left="142" w:hanging="144"/>
      </w:pPr>
      <w:r>
        <w:t xml:space="preserve">ブルース・シュナイアー. 2016. </w:t>
      </w:r>
      <w:r w:rsidRPr="00457FD2">
        <w:rPr>
          <w:i/>
          <w:rPrChange w:id="326" w:author="作成者">
            <w:rPr/>
          </w:rPrChange>
        </w:rPr>
        <w:t>超監視社会: 私たちのデータはどこまで見られているのか?</w:t>
      </w:r>
      <w:r>
        <w:t xml:space="preserve"> 訳= 池村千秋. 草思社.</w:t>
      </w:r>
    </w:p>
    <w:p w14:paraId="00383F18" w14:textId="21E80C90" w:rsidR="00DC4ACD" w:rsidDel="00237BC8" w:rsidRDefault="00DC4ACD" w:rsidP="00CC737C">
      <w:pPr>
        <w:ind w:left="142" w:hanging="144"/>
        <w:rPr>
          <w:moveFrom w:id="327" w:author="作成者"/>
        </w:rPr>
      </w:pPr>
      <w:moveFromRangeStart w:id="328" w:author="作成者" w:name="move8244789"/>
      <w:moveFrom w:id="329" w:author="作成者">
        <w:r w:rsidDel="00237BC8">
          <w:rPr>
            <w:rFonts w:hint="eastAsia"/>
          </w:rPr>
          <w:t>クラウス・シュワブ</w:t>
        </w:r>
        <w:r w:rsidDel="00237BC8">
          <w:t xml:space="preserve">. 2019. “デジタル世界に即した統治システムを ー 社会・経済のデジタル化を恩恵とするには.” </w:t>
        </w:r>
        <w:r w:rsidRPr="00DC4ACD" w:rsidDel="00237BC8">
          <w:rPr>
            <w:i/>
          </w:rPr>
          <w:t>フォーリン・アフェアーズ・レポート 3月号</w:t>
        </w:r>
        <w:r w:rsidDel="00237BC8">
          <w:t>: 6–14.</w:t>
        </w:r>
      </w:moveFrom>
    </w:p>
    <w:p w14:paraId="08D921F0" w14:textId="716F6F75" w:rsidR="00DC4ACD" w:rsidDel="00237BC8" w:rsidRDefault="00DC4ACD" w:rsidP="008B2071">
      <w:pPr>
        <w:ind w:left="142" w:hanging="144"/>
        <w:rPr>
          <w:moveFrom w:id="330" w:author="作成者"/>
        </w:rPr>
      </w:pPr>
      <w:moveFromRangeStart w:id="331" w:author="作成者" w:name="move8244812"/>
      <w:moveFromRangeEnd w:id="328"/>
      <w:moveFrom w:id="332" w:author="作成者">
        <w:r w:rsidDel="00237BC8">
          <w:rPr>
            <w:rFonts w:hint="eastAsia"/>
          </w:rPr>
          <w:t>土屋大洋</w:t>
        </w:r>
        <w:r w:rsidDel="00237BC8">
          <w:t xml:space="preserve">. 2007. </w:t>
        </w:r>
        <w:r w:rsidRPr="00DC4ACD" w:rsidDel="00237BC8">
          <w:rPr>
            <w:i/>
          </w:rPr>
          <w:t>ネットワーク・パワー ―情報時代の国際政治.</w:t>
        </w:r>
        <w:r w:rsidDel="00237BC8">
          <w:t xml:space="preserve"> NTT出版. </w:t>
        </w:r>
      </w:moveFrom>
    </w:p>
    <w:p w14:paraId="0CF799BB" w14:textId="13FA2592" w:rsidR="00DC4ACD" w:rsidDel="00237BC8" w:rsidRDefault="00DC4ACD" w:rsidP="008B2071">
      <w:pPr>
        <w:ind w:left="142" w:hanging="144"/>
        <w:rPr>
          <w:moveFrom w:id="333" w:author="作成者"/>
        </w:rPr>
      </w:pPr>
      <w:moveFrom w:id="334" w:author="作成者">
        <w:r w:rsidDel="00237BC8">
          <w:rPr>
            <w:rFonts w:hint="eastAsia"/>
          </w:rPr>
          <w:t>土屋大洋</w:t>
        </w:r>
        <w:r w:rsidDel="00237BC8">
          <w:t xml:space="preserve">. 2018a. “第11章 サイバーセキュリティ.”  </w:t>
        </w:r>
        <w:r w:rsidRPr="00DC4ACD" w:rsidDel="00237BC8">
          <w:rPr>
            <w:i/>
          </w:rPr>
          <w:t>グローバル・ガバナンス学II.</w:t>
        </w:r>
        <w:r w:rsidDel="00237BC8">
          <w:t xml:space="preserve"> グローバル・ガバナンス学会編. 渡邊啓貴・福田耕治・首藤もと子責任編集. 法律文化社. 203-220.</w:t>
        </w:r>
      </w:moveFrom>
    </w:p>
    <w:p w14:paraId="11D15CDD" w14:textId="5385544C" w:rsidR="00D31FE6" w:rsidDel="00237BC8" w:rsidRDefault="00D31FE6" w:rsidP="00D31FE6">
      <w:pPr>
        <w:ind w:left="142" w:hanging="144"/>
        <w:rPr>
          <w:moveFrom w:id="335" w:author="作成者"/>
        </w:rPr>
      </w:pPr>
      <w:moveFrom w:id="336" w:author="作成者">
        <w:r w:rsidDel="00237BC8">
          <w:t>土屋大洋. 2018. “サイバーに関する安全保障上の課題.” 首相官邸ホームページ. Retrieved April 15, 2019 (https://www.kantei.go.jp/jp/singi/anzen_bouei2/dai2/siryou3.pdf).</w:t>
        </w:r>
      </w:moveFrom>
    </w:p>
    <w:moveFromRangeEnd w:id="331"/>
    <w:p w14:paraId="27E44EE0" w14:textId="7C1632D6" w:rsidR="005B006A" w:rsidRDefault="00DC4ACD" w:rsidP="008B2071">
      <w:pPr>
        <w:ind w:left="142" w:hanging="144"/>
      </w:pPr>
      <w:r>
        <w:rPr>
          <w:rFonts w:hint="eastAsia"/>
        </w:rPr>
        <w:t>持永大</w:t>
      </w:r>
      <w:del w:id="337" w:author="作成者">
        <w:r w:rsidDel="009A6097">
          <w:delText>.</w:delText>
        </w:r>
      </w:del>
      <w:r>
        <w:t>, 村野正泰</w:t>
      </w:r>
      <w:del w:id="338" w:author="作成者">
        <w:r w:rsidDel="009A6097">
          <w:delText>.</w:delText>
        </w:r>
      </w:del>
      <w:r>
        <w:t xml:space="preserve">, and 土屋大洋. 2018. </w:t>
      </w:r>
      <w:r w:rsidRPr="00DC4ACD">
        <w:rPr>
          <w:i/>
        </w:rPr>
        <w:t>サイバー空間を支配する者 -21世紀の国家、組織、個人の戦略-</w:t>
      </w:r>
      <w:r>
        <w:t>.</w:t>
      </w:r>
      <w:del w:id="339" w:author="作成者">
        <w:r w:rsidDel="00623820">
          <w:delText xml:space="preserve"> 東京: </w:delText>
        </w:r>
      </w:del>
      <w:r>
        <w:t>日本経済新聞出版社.</w:t>
      </w:r>
    </w:p>
    <w:p w14:paraId="7CB2A9FC" w14:textId="77777777" w:rsidR="00D31FE6" w:rsidRDefault="00872BDF" w:rsidP="00D31FE6">
      <w:pPr>
        <w:ind w:left="142" w:hanging="144"/>
      </w:pPr>
      <w:r w:rsidRPr="00872BDF">
        <w:rPr>
          <w:rFonts w:ascii="Calibri" w:hAnsi="Calibri" w:cs="Calibri"/>
        </w:rPr>
        <w:t>﻿</w:t>
      </w:r>
      <w:r w:rsidRPr="00872BDF">
        <w:t xml:space="preserve">山田敦. 2015. “序論 科学技術と現代国際関係.” </w:t>
      </w:r>
      <w:r w:rsidRPr="00872BDF">
        <w:rPr>
          <w:i/>
        </w:rPr>
        <w:t>国際政治</w:t>
      </w:r>
      <w:r w:rsidRPr="00872BDF">
        <w:t xml:space="preserve"> 179:1–15.</w:t>
      </w:r>
    </w:p>
    <w:p w14:paraId="6D3014BE" w14:textId="3ACBBC0C" w:rsidR="00D31FE6" w:rsidRDefault="00D31FE6" w:rsidP="00D31FE6">
      <w:pPr>
        <w:ind w:left="142" w:hanging="144"/>
      </w:pPr>
      <w:r>
        <w:t xml:space="preserve">山本達也. 2005. “政府によるインターネット・コントロールとイスラーム.” </w:t>
      </w:r>
      <w:r>
        <w:rPr>
          <w:i/>
          <w:iCs/>
        </w:rPr>
        <w:t>KEIO SFC JOURNAL</w:t>
      </w:r>
      <w:r>
        <w:t xml:space="preserve"> 4:</w:t>
      </w:r>
      <w:ins w:id="340" w:author="作成者">
        <w:r w:rsidR="002C2E9B">
          <w:t xml:space="preserve"> </w:t>
        </w:r>
      </w:ins>
      <w:r>
        <w:t>54–74.</w:t>
      </w:r>
    </w:p>
    <w:p w14:paraId="6898A1F3" w14:textId="77777777" w:rsidR="00D31FE6" w:rsidRPr="00872BDF" w:rsidRDefault="00D31FE6" w:rsidP="008B2071">
      <w:pPr>
        <w:ind w:left="142" w:hanging="144"/>
      </w:pPr>
    </w:p>
    <w:sectPr w:rsidR="00D31FE6" w:rsidRPr="00872BDF" w:rsidSect="00DC4ACD">
      <w:footerReference w:type="even" r:id="rId11"/>
      <w:footerReference w:type="default" r:id="rId12"/>
      <w:pgSz w:w="11900" w:h="16840"/>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2" w:author="作成者" w:initials="A">
    <w:p w14:paraId="4A83AD98" w14:textId="77777777" w:rsidR="00661E45" w:rsidRDefault="00661E45">
      <w:pPr>
        <w:pStyle w:val="af0"/>
      </w:pPr>
      <w:r>
        <w:rPr>
          <w:rStyle w:val="af"/>
        </w:rPr>
        <w:annotationRef/>
      </w:r>
      <w:r>
        <w:rPr>
          <w:rFonts w:hint="eastAsia"/>
        </w:rPr>
        <w:t>「今後10年」という期間が、具体的にいつからいつのことを指しているのか、不明確です。例えば、2019年から今後10年なのか、2020年から今後10年なのか、読者には正確に伝わりません。「10年」に特別な意味合いがなければ、「10年」を削除して、「今後」o</w:t>
      </w:r>
      <w:r>
        <w:t>r</w:t>
      </w:r>
      <w:r>
        <w:rPr>
          <w:rFonts w:hint="eastAsia"/>
        </w:rPr>
        <w:t>「将来」といった表現に改めた方が良いのではないかと思います。</w:t>
      </w:r>
    </w:p>
  </w:comment>
  <w:comment w:id="43" w:author="作成者" w:initials="A">
    <w:p w14:paraId="5D2C5473" w14:textId="539703C8" w:rsidR="00237BC8" w:rsidRDefault="00237BC8" w:rsidP="00237BC8">
      <w:pPr>
        <w:pStyle w:val="af0"/>
      </w:pPr>
      <w:r>
        <w:rPr>
          <w:rStyle w:val="af"/>
        </w:rPr>
        <w:annotationRef/>
      </w:r>
      <w:r>
        <w:rPr>
          <w:rFonts w:hint="eastAsia"/>
        </w:rPr>
        <w:t>サイバー空間や国際関係が50年、100年の単位でどう変容していくか?というところを研究の射程に含めると、情報文明論とか情報社会論などの分野に優れた研究が多くあり、本研究ではそこを切り離して、近いしょうらいのことをインターネットガバナンス論と国際関係論の枠の中で論じるということを言いたいがための「10年」という設定でした。</w:t>
      </w:r>
    </w:p>
    <w:p w14:paraId="7D03A2A9" w14:textId="27B11568" w:rsidR="00237BC8" w:rsidRDefault="00237BC8" w:rsidP="00237BC8">
      <w:pPr>
        <w:pStyle w:val="af0"/>
      </w:pPr>
      <w:r>
        <w:rPr>
          <w:rFonts w:hint="eastAsia"/>
        </w:rPr>
        <w:t>言い方はちょっと考えます</w:t>
      </w:r>
    </w:p>
  </w:comment>
  <w:comment w:id="44" w:author="作成者" w:initials="A">
    <w:p w14:paraId="38A7794F" w14:textId="77777777" w:rsidR="00661E45" w:rsidRDefault="00661E45">
      <w:pPr>
        <w:pStyle w:val="af0"/>
      </w:pPr>
      <w:r>
        <w:rPr>
          <w:rStyle w:val="af"/>
        </w:rPr>
        <w:annotationRef/>
      </w:r>
      <w:r>
        <w:rPr>
          <w:rFonts w:hint="eastAsia"/>
        </w:rPr>
        <w:t>初出の「3つのアクター」という表現が、具体的に何を指しているのか、補足説明を加える必要があるように思います。「3つのアクター（○○、○○、○○）」というような表現に改めることをオススメします。</w:t>
      </w:r>
    </w:p>
  </w:comment>
  <w:comment w:id="56" w:author="作成者" w:initials="A">
    <w:p w14:paraId="0BE5A46B" w14:textId="77777777" w:rsidR="00661E45" w:rsidRDefault="00661E45">
      <w:pPr>
        <w:pStyle w:val="af0"/>
      </w:pPr>
      <w:r>
        <w:rPr>
          <w:rStyle w:val="af"/>
        </w:rPr>
        <w:annotationRef/>
      </w:r>
      <w:r>
        <w:rPr>
          <w:rFonts w:hint="eastAsia"/>
        </w:rPr>
        <w:t xml:space="preserve">なぜ、この研究における「サイバー空間」の定義に、「通信端末＋通信回線～」（土屋 </w:t>
      </w:r>
      <w:r>
        <w:t>2018b</w:t>
      </w:r>
      <w:r>
        <w:rPr>
          <w:rFonts w:hint="eastAsia"/>
        </w:rPr>
        <w:t>）を採用するのか、その根拠についての説明（理由）がほしいです。定義のあとに、説明文を追加することをオススメします。</w:t>
      </w:r>
    </w:p>
  </w:comment>
  <w:comment w:id="62" w:author="作成者" w:initials="A">
    <w:p w14:paraId="03E152C0" w14:textId="77777777" w:rsidR="00661E45" w:rsidRDefault="00661E45">
      <w:pPr>
        <w:pStyle w:val="af0"/>
      </w:pPr>
      <w:r>
        <w:rPr>
          <w:rStyle w:val="af"/>
        </w:rPr>
        <w:annotationRef/>
      </w:r>
      <w:r>
        <w:rPr>
          <w:rFonts w:hint="eastAsia"/>
        </w:rPr>
        <w:t>主語が不明確です。</w:t>
      </w:r>
    </w:p>
  </w:comment>
  <w:comment w:id="80" w:author="作成者" w:initials="A">
    <w:p w14:paraId="763033DD" w14:textId="77777777" w:rsidR="00661E45" w:rsidRDefault="00661E45">
      <w:pPr>
        <w:pStyle w:val="af0"/>
      </w:pPr>
      <w:r>
        <w:rPr>
          <w:rStyle w:val="af"/>
        </w:rPr>
        <w:annotationRef/>
      </w:r>
      <w:r>
        <w:rPr>
          <w:rFonts w:hint="eastAsia"/>
        </w:rPr>
        <w:t>主語が不明確です。誰によって「支持されている」のでしょうか。</w:t>
      </w:r>
    </w:p>
  </w:comment>
  <w:comment w:id="86" w:author="作成者" w:initials="A">
    <w:p w14:paraId="32429441" w14:textId="77777777" w:rsidR="00661E45" w:rsidRDefault="00661E45">
      <w:pPr>
        <w:pStyle w:val="af0"/>
      </w:pPr>
      <w:r>
        <w:rPr>
          <w:rStyle w:val="af"/>
        </w:rPr>
        <w:annotationRef/>
      </w:r>
      <w:r>
        <w:rPr>
          <w:rFonts w:hint="eastAsia"/>
        </w:rPr>
        <w:t>修飾関係が不明確です。</w:t>
      </w:r>
    </w:p>
    <w:p w14:paraId="3F3E5BE7" w14:textId="77777777" w:rsidR="00661E45" w:rsidRDefault="00661E45">
      <w:pPr>
        <w:pStyle w:val="af0"/>
      </w:pPr>
      <w:r>
        <w:rPr>
          <w:rFonts w:hint="eastAsia"/>
        </w:rPr>
        <w:t>「インターネットの発展や言論の自由と同等か」で区切れる場合、「インターネットの発展や言論の自由と同等かそれ以上に重要であることを」で区切れる場合の両方が想定できます。</w:t>
      </w:r>
    </w:p>
    <w:p w14:paraId="56588209" w14:textId="77777777" w:rsidR="00661E45" w:rsidRDefault="00661E45">
      <w:pPr>
        <w:pStyle w:val="af0"/>
      </w:pPr>
      <w:r>
        <w:rPr>
          <w:rFonts w:hint="eastAsia"/>
        </w:rPr>
        <w:t>正しい区切りの位置に、読点（、）を挿入することをオススメします。</w:t>
      </w:r>
    </w:p>
  </w:comment>
  <w:comment w:id="149" w:author="作成者" w:initials="A">
    <w:p w14:paraId="1C817A4C" w14:textId="77777777" w:rsidR="00661E45" w:rsidRDefault="00661E45">
      <w:pPr>
        <w:pStyle w:val="af0"/>
      </w:pPr>
      <w:r>
        <w:rPr>
          <w:rStyle w:val="af"/>
        </w:rPr>
        <w:annotationRef/>
      </w:r>
      <w:r>
        <w:rPr>
          <w:rFonts w:hint="eastAsia"/>
        </w:rPr>
        <w:t>主語が不明確です。</w:t>
      </w:r>
    </w:p>
  </w:comment>
  <w:comment w:id="153" w:author="作成者" w:initials="A">
    <w:p w14:paraId="2E3D8615" w14:textId="77777777" w:rsidR="00661E45" w:rsidRDefault="00661E45">
      <w:pPr>
        <w:pStyle w:val="af0"/>
      </w:pPr>
      <w:r>
        <w:rPr>
          <w:rStyle w:val="af"/>
        </w:rPr>
        <w:annotationRef/>
      </w:r>
      <w:r>
        <w:rPr>
          <w:rFonts w:hint="eastAsia"/>
        </w:rPr>
        <w:t>「イメージ」という日本語のもつ意味合いと、小宮山さんが生み出す研究成果のあいだには、解離があるように思います。「枠組み」「モデル」「仕組み」など、より適した表現を探すことをオススメします。</w:t>
      </w:r>
    </w:p>
  </w:comment>
  <w:comment w:id="154" w:author="作成者" w:initials="A">
    <w:p w14:paraId="0E46F8EC" w14:textId="30529557" w:rsidR="00237BC8" w:rsidRDefault="00237BC8" w:rsidP="00237BC8">
      <w:pPr>
        <w:pStyle w:val="af0"/>
      </w:pPr>
      <w:r>
        <w:rPr>
          <w:rStyle w:val="af"/>
        </w:rPr>
        <w:annotationRef/>
      </w:r>
      <w:r>
        <w:rPr>
          <w:rFonts w:hint="eastAsia"/>
        </w:rPr>
        <w:t>枠組みという言葉が一般に伝わりにくいという気がしてイメージ(絵)をつかいましたが、</w:t>
      </w:r>
      <w:r>
        <w:rPr>
          <w:rStyle w:val="af"/>
        </w:rPr>
        <w:annotationRef/>
      </w:r>
      <w:r>
        <w:rPr>
          <w:rFonts w:hint="eastAsia"/>
        </w:rPr>
        <w:t>フォーマルのオーディエンスの先生たちを考えて枠組みに戻しました。今後またイメージという言葉を使うかも。</w:t>
      </w:r>
    </w:p>
    <w:p w14:paraId="68773280" w14:textId="3FD94C0A" w:rsidR="00237BC8" w:rsidRDefault="00237BC8">
      <w:pPr>
        <w:pStyle w:val="af0"/>
      </w:pPr>
    </w:p>
  </w:comment>
  <w:comment w:id="166" w:author="作成者" w:initials="A">
    <w:p w14:paraId="094DB09E" w14:textId="77777777" w:rsidR="00661E45" w:rsidRDefault="00661E45">
      <w:pPr>
        <w:pStyle w:val="af0"/>
      </w:pPr>
      <w:r>
        <w:rPr>
          <w:rStyle w:val="af"/>
        </w:rPr>
        <w:annotationRef/>
      </w:r>
      <w:r>
        <w:rPr>
          <w:rFonts w:hint="eastAsia"/>
        </w:rPr>
        <w:t>主語が不明確です。</w:t>
      </w:r>
    </w:p>
  </w:comment>
  <w:comment w:id="167" w:author="作成者" w:initials="A">
    <w:p w14:paraId="117E8FBA" w14:textId="77777777" w:rsidR="00237BC8" w:rsidRDefault="00237BC8" w:rsidP="00237BC8">
      <w:pPr>
        <w:pStyle w:val="af0"/>
      </w:pPr>
      <w:r>
        <w:rPr>
          <w:rStyle w:val="af"/>
        </w:rPr>
        <w:annotationRef/>
      </w:r>
      <w:r>
        <w:rPr>
          <w:rFonts w:hint="eastAsia"/>
        </w:rPr>
        <w:t>「</w:t>
      </w:r>
      <w:r>
        <w:rPr>
          <w:rStyle w:val="af"/>
        </w:rPr>
        <w:annotationRef/>
      </w:r>
      <w:r>
        <w:rPr>
          <w:rFonts w:hint="eastAsia"/>
        </w:rPr>
        <w:t>我々研究者は」が主語だけど、いれると文章がごちゃごちゃするので、ここはこのまま行きます</w:t>
      </w:r>
    </w:p>
    <w:p w14:paraId="5E126677" w14:textId="02F1CE28" w:rsidR="00237BC8" w:rsidRPr="00237BC8" w:rsidRDefault="00237BC8">
      <w:pPr>
        <w:pStyle w:val="af0"/>
      </w:pPr>
    </w:p>
  </w:comment>
  <w:comment w:id="169" w:author="作成者" w:initials="A">
    <w:p w14:paraId="047D60D6" w14:textId="77777777" w:rsidR="00661E45" w:rsidRDefault="00661E45">
      <w:pPr>
        <w:pStyle w:val="af0"/>
      </w:pPr>
      <w:r>
        <w:rPr>
          <w:rStyle w:val="af"/>
        </w:rPr>
        <w:annotationRef/>
      </w:r>
      <w:r>
        <w:rPr>
          <w:rFonts w:hint="eastAsia"/>
        </w:rPr>
        <w:t>目的語が不明確です。</w:t>
      </w:r>
    </w:p>
    <w:p w14:paraId="58F8B780" w14:textId="77777777" w:rsidR="00661E45" w:rsidRDefault="00661E45">
      <w:pPr>
        <w:pStyle w:val="af0"/>
      </w:pPr>
      <w:r>
        <w:rPr>
          <w:rFonts w:hint="eastAsia"/>
        </w:rPr>
        <w:t>「データを」所有・管理する、という意味でしょうか。</w:t>
      </w:r>
    </w:p>
  </w:comment>
  <w:comment w:id="189" w:author="作成者" w:initials="A">
    <w:p w14:paraId="4884166C" w14:textId="6CAC7837" w:rsidR="006F10AB" w:rsidRDefault="006F10AB">
      <w:pPr>
        <w:pStyle w:val="af0"/>
      </w:pPr>
      <w:r>
        <w:rPr>
          <w:rStyle w:val="af"/>
        </w:rPr>
        <w:annotationRef/>
      </w:r>
      <w:r>
        <w:rPr>
          <w:rFonts w:hint="eastAsia"/>
        </w:rPr>
        <w:t>「学位条件」＞「査読付き論文」に遠し番号をふり（※１、※２、※３など）対応する査読付論文の通し番号を「共著論文」の頭に挿入すると良いと思います。</w:t>
      </w:r>
    </w:p>
    <w:p w14:paraId="52746920" w14:textId="51B45399" w:rsidR="006F10AB" w:rsidRDefault="006F10AB">
      <w:pPr>
        <w:pStyle w:val="af0"/>
      </w:pPr>
      <w:r>
        <w:rPr>
          <w:rFonts w:hint="eastAsia"/>
        </w:rPr>
        <w:t>例）（※１の共著論文を再構成）</w:t>
      </w:r>
    </w:p>
  </w:comment>
  <w:comment w:id="196" w:author="作成者" w:initials="A">
    <w:p w14:paraId="2C7BDE24" w14:textId="6BF802A6" w:rsidR="006F10AB" w:rsidRDefault="006F10AB" w:rsidP="006F10AB">
      <w:pPr>
        <w:pStyle w:val="af0"/>
      </w:pPr>
      <w:r>
        <w:rPr>
          <w:rStyle w:val="af"/>
        </w:rPr>
        <w:annotationRef/>
      </w:r>
      <w:r>
        <w:rPr>
          <w:rFonts w:hint="eastAsia"/>
        </w:rPr>
        <w:t>「学位条件」＞「査読付き論文」に遠し番号をふり（※１、※２、※３など）対応する査読付論文の通し番号を「査読付き論文」の頭に挿入すると良いと思います。</w:t>
      </w:r>
    </w:p>
    <w:p w14:paraId="135A1A0B" w14:textId="7A67AF6B" w:rsidR="006F10AB" w:rsidRDefault="006F10AB" w:rsidP="006F10AB">
      <w:pPr>
        <w:pStyle w:val="af0"/>
      </w:pPr>
      <w:r>
        <w:rPr>
          <w:rFonts w:hint="eastAsia"/>
        </w:rPr>
        <w:t>例）（※2の査読付き論文を再構成）</w:t>
      </w:r>
    </w:p>
  </w:comment>
  <w:comment w:id="199" w:author="作成者" w:initials="A">
    <w:p w14:paraId="0B91AF16" w14:textId="5A598C7F" w:rsidR="006F10AB" w:rsidRDefault="006F10AB" w:rsidP="006F10AB">
      <w:pPr>
        <w:pStyle w:val="af0"/>
      </w:pPr>
      <w:r>
        <w:rPr>
          <w:rStyle w:val="af"/>
        </w:rPr>
        <w:annotationRef/>
      </w:r>
      <w:r>
        <w:rPr>
          <w:rFonts w:hint="eastAsia"/>
        </w:rPr>
        <w:t>「学位条件」＞「査読付き論文」に遠し番号をふり（※１、※２、※３など）対応する査読付論文の通し番号を「原著論文（査読中）」の頭に挿入すると良いと思います。</w:t>
      </w:r>
    </w:p>
    <w:p w14:paraId="7025ED0E" w14:textId="6EF68AF9" w:rsidR="006F10AB" w:rsidRDefault="006F10AB" w:rsidP="006F10AB">
      <w:pPr>
        <w:pStyle w:val="af0"/>
      </w:pPr>
      <w:r>
        <w:rPr>
          <w:rFonts w:hint="eastAsia"/>
        </w:rPr>
        <w:t>例）（※３の査読付き論文を再構成）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83AD98" w15:done="0"/>
  <w15:commentEx w15:paraId="7D03A2A9" w15:paraIdParent="4A83AD98" w15:done="0"/>
  <w15:commentEx w15:paraId="38A7794F" w15:done="0"/>
  <w15:commentEx w15:paraId="0BE5A46B" w15:done="0"/>
  <w15:commentEx w15:paraId="03E152C0" w15:done="0"/>
  <w15:commentEx w15:paraId="763033DD" w15:done="0"/>
  <w15:commentEx w15:paraId="56588209" w15:done="0"/>
  <w15:commentEx w15:paraId="1C817A4C" w15:done="0"/>
  <w15:commentEx w15:paraId="2E3D8615" w15:done="0"/>
  <w15:commentEx w15:paraId="68773280" w15:paraIdParent="2E3D8615" w15:done="0"/>
  <w15:commentEx w15:paraId="094DB09E" w15:done="0"/>
  <w15:commentEx w15:paraId="5E126677" w15:paraIdParent="094DB09E" w15:done="0"/>
  <w15:commentEx w15:paraId="58F8B780" w15:done="0"/>
  <w15:commentEx w15:paraId="52746920" w15:done="0"/>
  <w15:commentEx w15:paraId="135A1A0B" w15:done="0"/>
  <w15:commentEx w15:paraId="7025ED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83AD98" w16cid:durableId="207C5B81"/>
  <w16cid:commentId w16cid:paraId="7D03A2A9" w16cid:durableId="207DCEE1"/>
  <w16cid:commentId w16cid:paraId="38A7794F" w16cid:durableId="207C6273"/>
  <w16cid:commentId w16cid:paraId="0BE5A46B" w16cid:durableId="207C5CEC"/>
  <w16cid:commentId w16cid:paraId="03E152C0" w16cid:durableId="207C5D9C"/>
  <w16cid:commentId w16cid:paraId="763033DD" w16cid:durableId="207C5EE4"/>
  <w16cid:commentId w16cid:paraId="56588209" w16cid:durableId="207C5F4D"/>
  <w16cid:commentId w16cid:paraId="1C817A4C" w16cid:durableId="207C620C"/>
  <w16cid:commentId w16cid:paraId="2E3D8615" w16cid:durableId="207C62D4"/>
  <w16cid:commentId w16cid:paraId="68773280" w16cid:durableId="207DCF2D"/>
  <w16cid:commentId w16cid:paraId="094DB09E" w16cid:durableId="207C63D7"/>
  <w16cid:commentId w16cid:paraId="5E126677" w16cid:durableId="207DCF57"/>
  <w16cid:commentId w16cid:paraId="58F8B780" w16cid:durableId="207C6427"/>
  <w16cid:commentId w16cid:paraId="52746920" w16cid:durableId="207C6680"/>
  <w16cid:commentId w16cid:paraId="135A1A0B" w16cid:durableId="207C66E7"/>
  <w16cid:commentId w16cid:paraId="7025ED0E" w16cid:durableId="207C67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1A7AF1" w14:textId="77777777" w:rsidR="005A0A93" w:rsidRDefault="005A0A93" w:rsidP="00DC4ACD">
      <w:r>
        <w:separator/>
      </w:r>
    </w:p>
  </w:endnote>
  <w:endnote w:type="continuationSeparator" w:id="0">
    <w:p w14:paraId="378763BE" w14:textId="77777777" w:rsidR="005A0A93" w:rsidRDefault="005A0A93" w:rsidP="00DC4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926890700"/>
      <w:docPartObj>
        <w:docPartGallery w:val="Page Numbers (Bottom of Page)"/>
        <w:docPartUnique/>
      </w:docPartObj>
    </w:sdtPr>
    <w:sdtEndPr>
      <w:rPr>
        <w:rStyle w:val="a9"/>
      </w:rPr>
    </w:sdtEndPr>
    <w:sdtContent>
      <w:p w14:paraId="5DA41AB0" w14:textId="77777777" w:rsidR="00661E45" w:rsidRDefault="00661E45" w:rsidP="00170C3E">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7BA0C506" w14:textId="77777777" w:rsidR="00661E45" w:rsidRDefault="00661E4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869534213"/>
      <w:docPartObj>
        <w:docPartGallery w:val="Page Numbers (Bottom of Page)"/>
        <w:docPartUnique/>
      </w:docPartObj>
    </w:sdtPr>
    <w:sdtEndPr>
      <w:rPr>
        <w:rStyle w:val="a9"/>
      </w:rPr>
    </w:sdtEndPr>
    <w:sdtContent>
      <w:p w14:paraId="3CF7BC59" w14:textId="77777777" w:rsidR="00661E45" w:rsidRDefault="00661E45" w:rsidP="00170C3E">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070182B2" w14:textId="77777777" w:rsidR="00661E45" w:rsidRDefault="00661E4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CFEC6" w14:textId="77777777" w:rsidR="005A0A93" w:rsidRDefault="005A0A93" w:rsidP="00DC4ACD">
      <w:r>
        <w:separator/>
      </w:r>
    </w:p>
  </w:footnote>
  <w:footnote w:type="continuationSeparator" w:id="0">
    <w:p w14:paraId="69658B5F" w14:textId="77777777" w:rsidR="005A0A93" w:rsidRDefault="005A0A93" w:rsidP="00DC4A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31D"/>
    <w:multiLevelType w:val="hybridMultilevel"/>
    <w:tmpl w:val="00A2BF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8240F0E"/>
    <w:multiLevelType w:val="hybridMultilevel"/>
    <w:tmpl w:val="93A474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3B061CD6"/>
    <w:multiLevelType w:val="hybridMultilevel"/>
    <w:tmpl w:val="45E499BC"/>
    <w:lvl w:ilvl="0" w:tplc="4D1A4D2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17D76B4"/>
    <w:multiLevelType w:val="hybridMultilevel"/>
    <w:tmpl w:val="45E499BC"/>
    <w:lvl w:ilvl="0" w:tplc="4D1A4D2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77FB1E97"/>
    <w:multiLevelType w:val="hybridMultilevel"/>
    <w:tmpl w:val="76CABAE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trackRevision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ACD"/>
    <w:rsid w:val="00007A72"/>
    <w:rsid w:val="00040483"/>
    <w:rsid w:val="0005762C"/>
    <w:rsid w:val="00063D42"/>
    <w:rsid w:val="000D071A"/>
    <w:rsid w:val="000D24EC"/>
    <w:rsid w:val="000F4FA1"/>
    <w:rsid w:val="00107147"/>
    <w:rsid w:val="00136FAD"/>
    <w:rsid w:val="00170C3E"/>
    <w:rsid w:val="0017692D"/>
    <w:rsid w:val="00185207"/>
    <w:rsid w:val="001A5F32"/>
    <w:rsid w:val="001D567A"/>
    <w:rsid w:val="001E1410"/>
    <w:rsid w:val="001F7C83"/>
    <w:rsid w:val="00214F38"/>
    <w:rsid w:val="00222D39"/>
    <w:rsid w:val="00237BC8"/>
    <w:rsid w:val="00264E77"/>
    <w:rsid w:val="002B7174"/>
    <w:rsid w:val="002C2E9B"/>
    <w:rsid w:val="002C47D1"/>
    <w:rsid w:val="00310EAB"/>
    <w:rsid w:val="00332AB1"/>
    <w:rsid w:val="00364CBA"/>
    <w:rsid w:val="00381277"/>
    <w:rsid w:val="003D12DE"/>
    <w:rsid w:val="003D46EE"/>
    <w:rsid w:val="003D5F01"/>
    <w:rsid w:val="003F11C4"/>
    <w:rsid w:val="004309AF"/>
    <w:rsid w:val="00447747"/>
    <w:rsid w:val="00457FD2"/>
    <w:rsid w:val="0047132E"/>
    <w:rsid w:val="004754DA"/>
    <w:rsid w:val="00477F46"/>
    <w:rsid w:val="00490CAC"/>
    <w:rsid w:val="004C6624"/>
    <w:rsid w:val="004D359C"/>
    <w:rsid w:val="004E68B4"/>
    <w:rsid w:val="004F6F03"/>
    <w:rsid w:val="0050335B"/>
    <w:rsid w:val="00521566"/>
    <w:rsid w:val="00526795"/>
    <w:rsid w:val="00566756"/>
    <w:rsid w:val="00584549"/>
    <w:rsid w:val="00585629"/>
    <w:rsid w:val="00597002"/>
    <w:rsid w:val="005A0A93"/>
    <w:rsid w:val="005B006A"/>
    <w:rsid w:val="00623820"/>
    <w:rsid w:val="00661E45"/>
    <w:rsid w:val="00665654"/>
    <w:rsid w:val="006A1B48"/>
    <w:rsid w:val="006B41CE"/>
    <w:rsid w:val="006F0D48"/>
    <w:rsid w:val="006F10AB"/>
    <w:rsid w:val="006F410A"/>
    <w:rsid w:val="00721DC1"/>
    <w:rsid w:val="0072577F"/>
    <w:rsid w:val="00726CA4"/>
    <w:rsid w:val="00760D9F"/>
    <w:rsid w:val="007B2BD1"/>
    <w:rsid w:val="007D1361"/>
    <w:rsid w:val="00811A73"/>
    <w:rsid w:val="008647B4"/>
    <w:rsid w:val="0086577E"/>
    <w:rsid w:val="00872BDF"/>
    <w:rsid w:val="0089353B"/>
    <w:rsid w:val="008B2071"/>
    <w:rsid w:val="008E59C3"/>
    <w:rsid w:val="008F243F"/>
    <w:rsid w:val="008F4971"/>
    <w:rsid w:val="008F529F"/>
    <w:rsid w:val="00910B93"/>
    <w:rsid w:val="009166AD"/>
    <w:rsid w:val="0092123F"/>
    <w:rsid w:val="00924A8F"/>
    <w:rsid w:val="0093015D"/>
    <w:rsid w:val="00967B35"/>
    <w:rsid w:val="009A5482"/>
    <w:rsid w:val="009A6097"/>
    <w:rsid w:val="00A13CFF"/>
    <w:rsid w:val="00A14C7E"/>
    <w:rsid w:val="00A51341"/>
    <w:rsid w:val="00A6435C"/>
    <w:rsid w:val="00A67087"/>
    <w:rsid w:val="00A72739"/>
    <w:rsid w:val="00AA4F23"/>
    <w:rsid w:val="00AA645C"/>
    <w:rsid w:val="00AA7EB3"/>
    <w:rsid w:val="00AE2235"/>
    <w:rsid w:val="00B106B6"/>
    <w:rsid w:val="00B44DC6"/>
    <w:rsid w:val="00B51677"/>
    <w:rsid w:val="00B533AA"/>
    <w:rsid w:val="00B61D0E"/>
    <w:rsid w:val="00BD0D88"/>
    <w:rsid w:val="00C50D97"/>
    <w:rsid w:val="00C65CCE"/>
    <w:rsid w:val="00C7305F"/>
    <w:rsid w:val="00C94314"/>
    <w:rsid w:val="00CB1B81"/>
    <w:rsid w:val="00CC737C"/>
    <w:rsid w:val="00CD5CED"/>
    <w:rsid w:val="00CF44AF"/>
    <w:rsid w:val="00D31FE6"/>
    <w:rsid w:val="00D73AEF"/>
    <w:rsid w:val="00DC4ACD"/>
    <w:rsid w:val="00DC64CF"/>
    <w:rsid w:val="00DF0932"/>
    <w:rsid w:val="00DF543E"/>
    <w:rsid w:val="00E87EA2"/>
    <w:rsid w:val="00EC2719"/>
    <w:rsid w:val="00F116EB"/>
    <w:rsid w:val="00F47174"/>
    <w:rsid w:val="00F6179F"/>
    <w:rsid w:val="00F82FE4"/>
    <w:rsid w:val="00FA0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DA993B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ACD"/>
    <w:pPr>
      <w:keepNext/>
      <w:outlineLvl w:val="0"/>
    </w:pPr>
    <w:rPr>
      <w:rFonts w:asciiTheme="majorHAnsi" w:eastAsiaTheme="majorEastAsia" w:hAnsiTheme="majorHAnsi" w:cstheme="majorBidi"/>
      <w:sz w:val="24"/>
    </w:rPr>
  </w:style>
  <w:style w:type="paragraph" w:styleId="2">
    <w:name w:val="heading 2"/>
    <w:basedOn w:val="a"/>
    <w:next w:val="a"/>
    <w:link w:val="20"/>
    <w:uiPriority w:val="9"/>
    <w:unhideWhenUsed/>
    <w:qFormat/>
    <w:rsid w:val="00DC4ACD"/>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F0D48"/>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nhideWhenUsed/>
    <w:qFormat/>
    <w:rsid w:val="00DC64CF"/>
    <w:pPr>
      <w:widowControl/>
      <w:snapToGrid w:val="0"/>
      <w:spacing w:after="200" w:line="276" w:lineRule="auto"/>
    </w:pPr>
    <w:rPr>
      <w:rFonts w:ascii="Century" w:hAnsi="Century"/>
      <w:sz w:val="18"/>
    </w:rPr>
  </w:style>
  <w:style w:type="character" w:customStyle="1" w:styleId="a4">
    <w:name w:val="文末脚注文字列 (文字)"/>
    <w:basedOn w:val="a0"/>
    <w:link w:val="a3"/>
    <w:rsid w:val="00DC64CF"/>
    <w:rPr>
      <w:rFonts w:ascii="Century" w:hAnsi="Century"/>
      <w:sz w:val="18"/>
    </w:rPr>
  </w:style>
  <w:style w:type="paragraph" w:styleId="a5">
    <w:name w:val="Title"/>
    <w:basedOn w:val="a"/>
    <w:next w:val="a"/>
    <w:link w:val="a6"/>
    <w:uiPriority w:val="10"/>
    <w:qFormat/>
    <w:rsid w:val="00DC4ACD"/>
    <w:pPr>
      <w:spacing w:before="240" w:after="120"/>
      <w:jc w:val="center"/>
      <w:outlineLvl w:val="0"/>
    </w:pPr>
    <w:rPr>
      <w:rFonts w:asciiTheme="majorHAnsi" w:eastAsiaTheme="majorEastAsia" w:hAnsiTheme="majorHAnsi" w:cstheme="majorBidi"/>
      <w:sz w:val="32"/>
      <w:szCs w:val="32"/>
    </w:rPr>
  </w:style>
  <w:style w:type="character" w:customStyle="1" w:styleId="a6">
    <w:name w:val="表題 (文字)"/>
    <w:basedOn w:val="a0"/>
    <w:link w:val="a5"/>
    <w:uiPriority w:val="10"/>
    <w:rsid w:val="00DC4ACD"/>
    <w:rPr>
      <w:rFonts w:asciiTheme="majorHAnsi" w:eastAsiaTheme="majorEastAsia" w:hAnsiTheme="majorHAnsi" w:cstheme="majorBidi"/>
      <w:sz w:val="32"/>
      <w:szCs w:val="32"/>
    </w:rPr>
  </w:style>
  <w:style w:type="character" w:customStyle="1" w:styleId="10">
    <w:name w:val="見出し 1 (文字)"/>
    <w:basedOn w:val="a0"/>
    <w:link w:val="1"/>
    <w:uiPriority w:val="9"/>
    <w:rsid w:val="00DC4ACD"/>
    <w:rPr>
      <w:rFonts w:asciiTheme="majorHAnsi" w:eastAsiaTheme="majorEastAsia" w:hAnsiTheme="majorHAnsi" w:cstheme="majorBidi"/>
      <w:sz w:val="24"/>
    </w:rPr>
  </w:style>
  <w:style w:type="character" w:customStyle="1" w:styleId="20">
    <w:name w:val="見出し 2 (文字)"/>
    <w:basedOn w:val="a0"/>
    <w:link w:val="2"/>
    <w:uiPriority w:val="9"/>
    <w:rsid w:val="00DC4ACD"/>
    <w:rPr>
      <w:rFonts w:asciiTheme="majorHAnsi" w:eastAsiaTheme="majorEastAsia" w:hAnsiTheme="majorHAnsi" w:cstheme="majorBidi"/>
    </w:rPr>
  </w:style>
  <w:style w:type="paragraph" w:styleId="a7">
    <w:name w:val="footer"/>
    <w:basedOn w:val="a"/>
    <w:link w:val="a8"/>
    <w:uiPriority w:val="99"/>
    <w:unhideWhenUsed/>
    <w:rsid w:val="00DC4ACD"/>
    <w:pPr>
      <w:tabs>
        <w:tab w:val="center" w:pos="4252"/>
        <w:tab w:val="right" w:pos="8504"/>
      </w:tabs>
      <w:snapToGrid w:val="0"/>
    </w:pPr>
  </w:style>
  <w:style w:type="character" w:customStyle="1" w:styleId="a8">
    <w:name w:val="フッター (文字)"/>
    <w:basedOn w:val="a0"/>
    <w:link w:val="a7"/>
    <w:uiPriority w:val="99"/>
    <w:rsid w:val="00DC4ACD"/>
  </w:style>
  <w:style w:type="character" w:styleId="a9">
    <w:name w:val="page number"/>
    <w:basedOn w:val="a0"/>
    <w:uiPriority w:val="99"/>
    <w:semiHidden/>
    <w:unhideWhenUsed/>
    <w:rsid w:val="00DC4ACD"/>
  </w:style>
  <w:style w:type="character" w:customStyle="1" w:styleId="30">
    <w:name w:val="見出し 3 (文字)"/>
    <w:basedOn w:val="a0"/>
    <w:link w:val="3"/>
    <w:uiPriority w:val="9"/>
    <w:rsid w:val="006F0D48"/>
    <w:rPr>
      <w:rFonts w:asciiTheme="majorHAnsi" w:eastAsiaTheme="majorEastAsia" w:hAnsiTheme="majorHAnsi" w:cstheme="majorBidi"/>
    </w:rPr>
  </w:style>
  <w:style w:type="paragraph" w:styleId="aa">
    <w:name w:val="Balloon Text"/>
    <w:basedOn w:val="a"/>
    <w:link w:val="ab"/>
    <w:uiPriority w:val="99"/>
    <w:semiHidden/>
    <w:unhideWhenUsed/>
    <w:rsid w:val="009166AD"/>
    <w:rPr>
      <w:rFonts w:ascii="ＭＳ 明朝" w:eastAsia="ＭＳ 明朝"/>
      <w:sz w:val="18"/>
      <w:szCs w:val="18"/>
    </w:rPr>
  </w:style>
  <w:style w:type="character" w:customStyle="1" w:styleId="ab">
    <w:name w:val="吹き出し (文字)"/>
    <w:basedOn w:val="a0"/>
    <w:link w:val="aa"/>
    <w:uiPriority w:val="99"/>
    <w:semiHidden/>
    <w:rsid w:val="009166AD"/>
    <w:rPr>
      <w:rFonts w:ascii="ＭＳ 明朝" w:eastAsia="ＭＳ 明朝"/>
      <w:sz w:val="18"/>
      <w:szCs w:val="18"/>
    </w:rPr>
  </w:style>
  <w:style w:type="paragraph" w:styleId="ac">
    <w:name w:val="List Paragraph"/>
    <w:basedOn w:val="a"/>
    <w:uiPriority w:val="34"/>
    <w:qFormat/>
    <w:rsid w:val="00170C3E"/>
    <w:pPr>
      <w:ind w:leftChars="400" w:left="840"/>
    </w:pPr>
  </w:style>
  <w:style w:type="paragraph" w:styleId="Web">
    <w:name w:val="Normal (Web)"/>
    <w:basedOn w:val="a"/>
    <w:uiPriority w:val="99"/>
    <w:semiHidden/>
    <w:unhideWhenUsed/>
    <w:rsid w:val="00D31FE6"/>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d">
    <w:name w:val="Hyperlink"/>
    <w:basedOn w:val="a0"/>
    <w:uiPriority w:val="99"/>
    <w:unhideWhenUsed/>
    <w:rsid w:val="00D31FE6"/>
    <w:rPr>
      <w:color w:val="0563C1" w:themeColor="hyperlink"/>
      <w:u w:val="single"/>
    </w:rPr>
  </w:style>
  <w:style w:type="character" w:styleId="ae">
    <w:name w:val="Unresolved Mention"/>
    <w:basedOn w:val="a0"/>
    <w:uiPriority w:val="99"/>
    <w:semiHidden/>
    <w:unhideWhenUsed/>
    <w:rsid w:val="00D31FE6"/>
    <w:rPr>
      <w:color w:val="605E5C"/>
      <w:shd w:val="clear" w:color="auto" w:fill="E1DFDD"/>
    </w:rPr>
  </w:style>
  <w:style w:type="character" w:styleId="af">
    <w:name w:val="annotation reference"/>
    <w:basedOn w:val="a0"/>
    <w:uiPriority w:val="99"/>
    <w:semiHidden/>
    <w:unhideWhenUsed/>
    <w:rsid w:val="00A67087"/>
    <w:rPr>
      <w:sz w:val="18"/>
      <w:szCs w:val="18"/>
    </w:rPr>
  </w:style>
  <w:style w:type="paragraph" w:styleId="af0">
    <w:name w:val="annotation text"/>
    <w:basedOn w:val="a"/>
    <w:link w:val="af1"/>
    <w:uiPriority w:val="99"/>
    <w:semiHidden/>
    <w:unhideWhenUsed/>
    <w:rsid w:val="00A67087"/>
    <w:pPr>
      <w:jc w:val="left"/>
    </w:pPr>
  </w:style>
  <w:style w:type="character" w:customStyle="1" w:styleId="af1">
    <w:name w:val="コメント文字列 (文字)"/>
    <w:basedOn w:val="a0"/>
    <w:link w:val="af0"/>
    <w:uiPriority w:val="99"/>
    <w:semiHidden/>
    <w:rsid w:val="00A67087"/>
  </w:style>
  <w:style w:type="paragraph" w:styleId="af2">
    <w:name w:val="annotation subject"/>
    <w:basedOn w:val="af0"/>
    <w:next w:val="af0"/>
    <w:link w:val="af3"/>
    <w:uiPriority w:val="99"/>
    <w:semiHidden/>
    <w:unhideWhenUsed/>
    <w:rsid w:val="00A67087"/>
    <w:rPr>
      <w:b/>
      <w:bCs/>
    </w:rPr>
  </w:style>
  <w:style w:type="character" w:customStyle="1" w:styleId="af3">
    <w:name w:val="コメント内容 (文字)"/>
    <w:basedOn w:val="af1"/>
    <w:link w:val="af2"/>
    <w:uiPriority w:val="99"/>
    <w:semiHidden/>
    <w:rsid w:val="00A67087"/>
    <w:rPr>
      <w:b/>
      <w:bCs/>
    </w:rPr>
  </w:style>
  <w:style w:type="paragraph" w:styleId="af4">
    <w:name w:val="header"/>
    <w:basedOn w:val="a"/>
    <w:link w:val="af5"/>
    <w:uiPriority w:val="99"/>
    <w:unhideWhenUsed/>
    <w:rsid w:val="00457FD2"/>
    <w:pPr>
      <w:tabs>
        <w:tab w:val="center" w:pos="4252"/>
        <w:tab w:val="right" w:pos="8504"/>
      </w:tabs>
      <w:snapToGrid w:val="0"/>
    </w:pPr>
  </w:style>
  <w:style w:type="character" w:customStyle="1" w:styleId="af5">
    <w:name w:val="ヘッダー (文字)"/>
    <w:basedOn w:val="a0"/>
    <w:link w:val="af4"/>
    <w:uiPriority w:val="99"/>
    <w:rsid w:val="00457F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8486">
      <w:bodyDiv w:val="1"/>
      <w:marLeft w:val="0"/>
      <w:marRight w:val="0"/>
      <w:marTop w:val="0"/>
      <w:marBottom w:val="0"/>
      <w:divBdr>
        <w:top w:val="none" w:sz="0" w:space="0" w:color="auto"/>
        <w:left w:val="none" w:sz="0" w:space="0" w:color="auto"/>
        <w:bottom w:val="none" w:sz="0" w:space="0" w:color="auto"/>
        <w:right w:val="none" w:sz="0" w:space="0" w:color="auto"/>
      </w:divBdr>
      <w:divsChild>
        <w:div w:id="1979726532">
          <w:marLeft w:val="0"/>
          <w:marRight w:val="0"/>
          <w:marTop w:val="0"/>
          <w:marBottom w:val="0"/>
          <w:divBdr>
            <w:top w:val="none" w:sz="0" w:space="0" w:color="auto"/>
            <w:left w:val="none" w:sz="0" w:space="0" w:color="auto"/>
            <w:bottom w:val="none" w:sz="0" w:space="0" w:color="auto"/>
            <w:right w:val="none" w:sz="0" w:space="0" w:color="auto"/>
          </w:divBdr>
          <w:divsChild>
            <w:div w:id="8649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6831">
      <w:bodyDiv w:val="1"/>
      <w:marLeft w:val="0"/>
      <w:marRight w:val="0"/>
      <w:marTop w:val="0"/>
      <w:marBottom w:val="0"/>
      <w:divBdr>
        <w:top w:val="none" w:sz="0" w:space="0" w:color="auto"/>
        <w:left w:val="none" w:sz="0" w:space="0" w:color="auto"/>
        <w:bottom w:val="none" w:sz="0" w:space="0" w:color="auto"/>
        <w:right w:val="none" w:sz="0" w:space="0" w:color="auto"/>
      </w:divBdr>
      <w:divsChild>
        <w:div w:id="1743140855">
          <w:marLeft w:val="0"/>
          <w:marRight w:val="0"/>
          <w:marTop w:val="0"/>
          <w:marBottom w:val="0"/>
          <w:divBdr>
            <w:top w:val="none" w:sz="0" w:space="0" w:color="auto"/>
            <w:left w:val="none" w:sz="0" w:space="0" w:color="auto"/>
            <w:bottom w:val="none" w:sz="0" w:space="0" w:color="auto"/>
            <w:right w:val="none" w:sz="0" w:space="0" w:color="auto"/>
          </w:divBdr>
          <w:divsChild>
            <w:div w:id="7926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6703">
      <w:bodyDiv w:val="1"/>
      <w:marLeft w:val="0"/>
      <w:marRight w:val="0"/>
      <w:marTop w:val="0"/>
      <w:marBottom w:val="0"/>
      <w:divBdr>
        <w:top w:val="none" w:sz="0" w:space="0" w:color="auto"/>
        <w:left w:val="none" w:sz="0" w:space="0" w:color="auto"/>
        <w:bottom w:val="none" w:sz="0" w:space="0" w:color="auto"/>
        <w:right w:val="none" w:sz="0" w:space="0" w:color="auto"/>
      </w:divBdr>
    </w:div>
    <w:div w:id="387458133">
      <w:bodyDiv w:val="1"/>
      <w:marLeft w:val="0"/>
      <w:marRight w:val="0"/>
      <w:marTop w:val="0"/>
      <w:marBottom w:val="0"/>
      <w:divBdr>
        <w:top w:val="none" w:sz="0" w:space="0" w:color="auto"/>
        <w:left w:val="none" w:sz="0" w:space="0" w:color="auto"/>
        <w:bottom w:val="none" w:sz="0" w:space="0" w:color="auto"/>
        <w:right w:val="none" w:sz="0" w:space="0" w:color="auto"/>
      </w:divBdr>
    </w:div>
    <w:div w:id="390424867">
      <w:bodyDiv w:val="1"/>
      <w:marLeft w:val="0"/>
      <w:marRight w:val="0"/>
      <w:marTop w:val="0"/>
      <w:marBottom w:val="0"/>
      <w:divBdr>
        <w:top w:val="none" w:sz="0" w:space="0" w:color="auto"/>
        <w:left w:val="none" w:sz="0" w:space="0" w:color="auto"/>
        <w:bottom w:val="none" w:sz="0" w:space="0" w:color="auto"/>
        <w:right w:val="none" w:sz="0" w:space="0" w:color="auto"/>
      </w:divBdr>
    </w:div>
    <w:div w:id="501630728">
      <w:bodyDiv w:val="1"/>
      <w:marLeft w:val="0"/>
      <w:marRight w:val="0"/>
      <w:marTop w:val="0"/>
      <w:marBottom w:val="0"/>
      <w:divBdr>
        <w:top w:val="none" w:sz="0" w:space="0" w:color="auto"/>
        <w:left w:val="none" w:sz="0" w:space="0" w:color="auto"/>
        <w:bottom w:val="none" w:sz="0" w:space="0" w:color="auto"/>
        <w:right w:val="none" w:sz="0" w:space="0" w:color="auto"/>
      </w:divBdr>
    </w:div>
    <w:div w:id="528220888">
      <w:bodyDiv w:val="1"/>
      <w:marLeft w:val="0"/>
      <w:marRight w:val="0"/>
      <w:marTop w:val="0"/>
      <w:marBottom w:val="0"/>
      <w:divBdr>
        <w:top w:val="none" w:sz="0" w:space="0" w:color="auto"/>
        <w:left w:val="none" w:sz="0" w:space="0" w:color="auto"/>
        <w:bottom w:val="none" w:sz="0" w:space="0" w:color="auto"/>
        <w:right w:val="none" w:sz="0" w:space="0" w:color="auto"/>
      </w:divBdr>
    </w:div>
    <w:div w:id="718364362">
      <w:bodyDiv w:val="1"/>
      <w:marLeft w:val="0"/>
      <w:marRight w:val="0"/>
      <w:marTop w:val="0"/>
      <w:marBottom w:val="0"/>
      <w:divBdr>
        <w:top w:val="none" w:sz="0" w:space="0" w:color="auto"/>
        <w:left w:val="none" w:sz="0" w:space="0" w:color="auto"/>
        <w:bottom w:val="none" w:sz="0" w:space="0" w:color="auto"/>
        <w:right w:val="none" w:sz="0" w:space="0" w:color="auto"/>
      </w:divBdr>
    </w:div>
    <w:div w:id="736443237">
      <w:bodyDiv w:val="1"/>
      <w:marLeft w:val="0"/>
      <w:marRight w:val="0"/>
      <w:marTop w:val="0"/>
      <w:marBottom w:val="0"/>
      <w:divBdr>
        <w:top w:val="none" w:sz="0" w:space="0" w:color="auto"/>
        <w:left w:val="none" w:sz="0" w:space="0" w:color="auto"/>
        <w:bottom w:val="none" w:sz="0" w:space="0" w:color="auto"/>
        <w:right w:val="none" w:sz="0" w:space="0" w:color="auto"/>
      </w:divBdr>
    </w:div>
    <w:div w:id="760220180">
      <w:bodyDiv w:val="1"/>
      <w:marLeft w:val="0"/>
      <w:marRight w:val="0"/>
      <w:marTop w:val="0"/>
      <w:marBottom w:val="0"/>
      <w:divBdr>
        <w:top w:val="none" w:sz="0" w:space="0" w:color="auto"/>
        <w:left w:val="none" w:sz="0" w:space="0" w:color="auto"/>
        <w:bottom w:val="none" w:sz="0" w:space="0" w:color="auto"/>
        <w:right w:val="none" w:sz="0" w:space="0" w:color="auto"/>
      </w:divBdr>
    </w:div>
    <w:div w:id="864904147">
      <w:bodyDiv w:val="1"/>
      <w:marLeft w:val="0"/>
      <w:marRight w:val="0"/>
      <w:marTop w:val="0"/>
      <w:marBottom w:val="0"/>
      <w:divBdr>
        <w:top w:val="none" w:sz="0" w:space="0" w:color="auto"/>
        <w:left w:val="none" w:sz="0" w:space="0" w:color="auto"/>
        <w:bottom w:val="none" w:sz="0" w:space="0" w:color="auto"/>
        <w:right w:val="none" w:sz="0" w:space="0" w:color="auto"/>
      </w:divBdr>
      <w:divsChild>
        <w:div w:id="355038161">
          <w:marLeft w:val="0"/>
          <w:marRight w:val="0"/>
          <w:marTop w:val="0"/>
          <w:marBottom w:val="0"/>
          <w:divBdr>
            <w:top w:val="none" w:sz="0" w:space="0" w:color="auto"/>
            <w:left w:val="none" w:sz="0" w:space="0" w:color="auto"/>
            <w:bottom w:val="none" w:sz="0" w:space="0" w:color="auto"/>
            <w:right w:val="none" w:sz="0" w:space="0" w:color="auto"/>
          </w:divBdr>
          <w:divsChild>
            <w:div w:id="2937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1689">
      <w:bodyDiv w:val="1"/>
      <w:marLeft w:val="0"/>
      <w:marRight w:val="0"/>
      <w:marTop w:val="0"/>
      <w:marBottom w:val="0"/>
      <w:divBdr>
        <w:top w:val="none" w:sz="0" w:space="0" w:color="auto"/>
        <w:left w:val="none" w:sz="0" w:space="0" w:color="auto"/>
        <w:bottom w:val="none" w:sz="0" w:space="0" w:color="auto"/>
        <w:right w:val="none" w:sz="0" w:space="0" w:color="auto"/>
      </w:divBdr>
    </w:div>
    <w:div w:id="1203710889">
      <w:bodyDiv w:val="1"/>
      <w:marLeft w:val="0"/>
      <w:marRight w:val="0"/>
      <w:marTop w:val="0"/>
      <w:marBottom w:val="0"/>
      <w:divBdr>
        <w:top w:val="none" w:sz="0" w:space="0" w:color="auto"/>
        <w:left w:val="none" w:sz="0" w:space="0" w:color="auto"/>
        <w:bottom w:val="none" w:sz="0" w:space="0" w:color="auto"/>
        <w:right w:val="none" w:sz="0" w:space="0" w:color="auto"/>
      </w:divBdr>
    </w:div>
    <w:div w:id="1210727737">
      <w:bodyDiv w:val="1"/>
      <w:marLeft w:val="0"/>
      <w:marRight w:val="0"/>
      <w:marTop w:val="0"/>
      <w:marBottom w:val="0"/>
      <w:divBdr>
        <w:top w:val="none" w:sz="0" w:space="0" w:color="auto"/>
        <w:left w:val="none" w:sz="0" w:space="0" w:color="auto"/>
        <w:bottom w:val="none" w:sz="0" w:space="0" w:color="auto"/>
        <w:right w:val="none" w:sz="0" w:space="0" w:color="auto"/>
      </w:divBdr>
    </w:div>
    <w:div w:id="1218662710">
      <w:bodyDiv w:val="1"/>
      <w:marLeft w:val="0"/>
      <w:marRight w:val="0"/>
      <w:marTop w:val="0"/>
      <w:marBottom w:val="0"/>
      <w:divBdr>
        <w:top w:val="none" w:sz="0" w:space="0" w:color="auto"/>
        <w:left w:val="none" w:sz="0" w:space="0" w:color="auto"/>
        <w:bottom w:val="none" w:sz="0" w:space="0" w:color="auto"/>
        <w:right w:val="none" w:sz="0" w:space="0" w:color="auto"/>
      </w:divBdr>
    </w:div>
    <w:div w:id="1218735482">
      <w:bodyDiv w:val="1"/>
      <w:marLeft w:val="0"/>
      <w:marRight w:val="0"/>
      <w:marTop w:val="0"/>
      <w:marBottom w:val="0"/>
      <w:divBdr>
        <w:top w:val="none" w:sz="0" w:space="0" w:color="auto"/>
        <w:left w:val="none" w:sz="0" w:space="0" w:color="auto"/>
        <w:bottom w:val="none" w:sz="0" w:space="0" w:color="auto"/>
        <w:right w:val="none" w:sz="0" w:space="0" w:color="auto"/>
      </w:divBdr>
    </w:div>
    <w:div w:id="1472749705">
      <w:bodyDiv w:val="1"/>
      <w:marLeft w:val="0"/>
      <w:marRight w:val="0"/>
      <w:marTop w:val="0"/>
      <w:marBottom w:val="0"/>
      <w:divBdr>
        <w:top w:val="none" w:sz="0" w:space="0" w:color="auto"/>
        <w:left w:val="none" w:sz="0" w:space="0" w:color="auto"/>
        <w:bottom w:val="none" w:sz="0" w:space="0" w:color="auto"/>
        <w:right w:val="none" w:sz="0" w:space="0" w:color="auto"/>
      </w:divBdr>
    </w:div>
    <w:div w:id="1506896027">
      <w:bodyDiv w:val="1"/>
      <w:marLeft w:val="0"/>
      <w:marRight w:val="0"/>
      <w:marTop w:val="0"/>
      <w:marBottom w:val="0"/>
      <w:divBdr>
        <w:top w:val="none" w:sz="0" w:space="0" w:color="auto"/>
        <w:left w:val="none" w:sz="0" w:space="0" w:color="auto"/>
        <w:bottom w:val="none" w:sz="0" w:space="0" w:color="auto"/>
        <w:right w:val="none" w:sz="0" w:space="0" w:color="auto"/>
      </w:divBdr>
    </w:div>
    <w:div w:id="1544321851">
      <w:bodyDiv w:val="1"/>
      <w:marLeft w:val="0"/>
      <w:marRight w:val="0"/>
      <w:marTop w:val="0"/>
      <w:marBottom w:val="0"/>
      <w:divBdr>
        <w:top w:val="none" w:sz="0" w:space="0" w:color="auto"/>
        <w:left w:val="none" w:sz="0" w:space="0" w:color="auto"/>
        <w:bottom w:val="none" w:sz="0" w:space="0" w:color="auto"/>
        <w:right w:val="none" w:sz="0" w:space="0" w:color="auto"/>
      </w:divBdr>
      <w:divsChild>
        <w:div w:id="1359432712">
          <w:marLeft w:val="0"/>
          <w:marRight w:val="0"/>
          <w:marTop w:val="0"/>
          <w:marBottom w:val="0"/>
          <w:divBdr>
            <w:top w:val="none" w:sz="0" w:space="0" w:color="auto"/>
            <w:left w:val="none" w:sz="0" w:space="0" w:color="auto"/>
            <w:bottom w:val="none" w:sz="0" w:space="0" w:color="auto"/>
            <w:right w:val="none" w:sz="0" w:space="0" w:color="auto"/>
          </w:divBdr>
          <w:divsChild>
            <w:div w:id="47536544">
              <w:marLeft w:val="0"/>
              <w:marRight w:val="0"/>
              <w:marTop w:val="0"/>
              <w:marBottom w:val="0"/>
              <w:divBdr>
                <w:top w:val="none" w:sz="0" w:space="0" w:color="auto"/>
                <w:left w:val="none" w:sz="0" w:space="0" w:color="auto"/>
                <w:bottom w:val="none" w:sz="0" w:space="0" w:color="auto"/>
                <w:right w:val="none" w:sz="0" w:space="0" w:color="auto"/>
              </w:divBdr>
            </w:div>
            <w:div w:id="1770008745">
              <w:marLeft w:val="0"/>
              <w:marRight w:val="0"/>
              <w:marTop w:val="0"/>
              <w:marBottom w:val="0"/>
              <w:divBdr>
                <w:top w:val="none" w:sz="0" w:space="0" w:color="auto"/>
                <w:left w:val="none" w:sz="0" w:space="0" w:color="auto"/>
                <w:bottom w:val="none" w:sz="0" w:space="0" w:color="auto"/>
                <w:right w:val="none" w:sz="0" w:space="0" w:color="auto"/>
              </w:divBdr>
            </w:div>
            <w:div w:id="1391810041">
              <w:marLeft w:val="0"/>
              <w:marRight w:val="0"/>
              <w:marTop w:val="0"/>
              <w:marBottom w:val="0"/>
              <w:divBdr>
                <w:top w:val="none" w:sz="0" w:space="0" w:color="auto"/>
                <w:left w:val="none" w:sz="0" w:space="0" w:color="auto"/>
                <w:bottom w:val="none" w:sz="0" w:space="0" w:color="auto"/>
                <w:right w:val="none" w:sz="0" w:space="0" w:color="auto"/>
              </w:divBdr>
            </w:div>
            <w:div w:id="1546914183">
              <w:marLeft w:val="0"/>
              <w:marRight w:val="0"/>
              <w:marTop w:val="0"/>
              <w:marBottom w:val="0"/>
              <w:divBdr>
                <w:top w:val="none" w:sz="0" w:space="0" w:color="auto"/>
                <w:left w:val="none" w:sz="0" w:space="0" w:color="auto"/>
                <w:bottom w:val="none" w:sz="0" w:space="0" w:color="auto"/>
                <w:right w:val="none" w:sz="0" w:space="0" w:color="auto"/>
              </w:divBdr>
            </w:div>
            <w:div w:id="494928181">
              <w:marLeft w:val="0"/>
              <w:marRight w:val="0"/>
              <w:marTop w:val="0"/>
              <w:marBottom w:val="0"/>
              <w:divBdr>
                <w:top w:val="none" w:sz="0" w:space="0" w:color="auto"/>
                <w:left w:val="none" w:sz="0" w:space="0" w:color="auto"/>
                <w:bottom w:val="none" w:sz="0" w:space="0" w:color="auto"/>
                <w:right w:val="none" w:sz="0" w:space="0" w:color="auto"/>
              </w:divBdr>
            </w:div>
            <w:div w:id="1155729114">
              <w:marLeft w:val="0"/>
              <w:marRight w:val="0"/>
              <w:marTop w:val="0"/>
              <w:marBottom w:val="0"/>
              <w:divBdr>
                <w:top w:val="none" w:sz="0" w:space="0" w:color="auto"/>
                <w:left w:val="none" w:sz="0" w:space="0" w:color="auto"/>
                <w:bottom w:val="none" w:sz="0" w:space="0" w:color="auto"/>
                <w:right w:val="none" w:sz="0" w:space="0" w:color="auto"/>
              </w:divBdr>
            </w:div>
            <w:div w:id="1472478438">
              <w:marLeft w:val="0"/>
              <w:marRight w:val="0"/>
              <w:marTop w:val="0"/>
              <w:marBottom w:val="0"/>
              <w:divBdr>
                <w:top w:val="none" w:sz="0" w:space="0" w:color="auto"/>
                <w:left w:val="none" w:sz="0" w:space="0" w:color="auto"/>
                <w:bottom w:val="none" w:sz="0" w:space="0" w:color="auto"/>
                <w:right w:val="none" w:sz="0" w:space="0" w:color="auto"/>
              </w:divBdr>
            </w:div>
            <w:div w:id="1706906881">
              <w:marLeft w:val="0"/>
              <w:marRight w:val="0"/>
              <w:marTop w:val="0"/>
              <w:marBottom w:val="0"/>
              <w:divBdr>
                <w:top w:val="none" w:sz="0" w:space="0" w:color="auto"/>
                <w:left w:val="none" w:sz="0" w:space="0" w:color="auto"/>
                <w:bottom w:val="none" w:sz="0" w:space="0" w:color="auto"/>
                <w:right w:val="none" w:sz="0" w:space="0" w:color="auto"/>
              </w:divBdr>
            </w:div>
            <w:div w:id="820393594">
              <w:marLeft w:val="0"/>
              <w:marRight w:val="0"/>
              <w:marTop w:val="0"/>
              <w:marBottom w:val="0"/>
              <w:divBdr>
                <w:top w:val="none" w:sz="0" w:space="0" w:color="auto"/>
                <w:left w:val="none" w:sz="0" w:space="0" w:color="auto"/>
                <w:bottom w:val="none" w:sz="0" w:space="0" w:color="auto"/>
                <w:right w:val="none" w:sz="0" w:space="0" w:color="auto"/>
              </w:divBdr>
            </w:div>
            <w:div w:id="2114812650">
              <w:marLeft w:val="0"/>
              <w:marRight w:val="0"/>
              <w:marTop w:val="0"/>
              <w:marBottom w:val="0"/>
              <w:divBdr>
                <w:top w:val="none" w:sz="0" w:space="0" w:color="auto"/>
                <w:left w:val="none" w:sz="0" w:space="0" w:color="auto"/>
                <w:bottom w:val="none" w:sz="0" w:space="0" w:color="auto"/>
                <w:right w:val="none" w:sz="0" w:space="0" w:color="auto"/>
              </w:divBdr>
            </w:div>
            <w:div w:id="175265188">
              <w:marLeft w:val="0"/>
              <w:marRight w:val="0"/>
              <w:marTop w:val="0"/>
              <w:marBottom w:val="0"/>
              <w:divBdr>
                <w:top w:val="none" w:sz="0" w:space="0" w:color="auto"/>
                <w:left w:val="none" w:sz="0" w:space="0" w:color="auto"/>
                <w:bottom w:val="none" w:sz="0" w:space="0" w:color="auto"/>
                <w:right w:val="none" w:sz="0" w:space="0" w:color="auto"/>
              </w:divBdr>
            </w:div>
            <w:div w:id="480460678">
              <w:marLeft w:val="0"/>
              <w:marRight w:val="0"/>
              <w:marTop w:val="0"/>
              <w:marBottom w:val="0"/>
              <w:divBdr>
                <w:top w:val="none" w:sz="0" w:space="0" w:color="auto"/>
                <w:left w:val="none" w:sz="0" w:space="0" w:color="auto"/>
                <w:bottom w:val="none" w:sz="0" w:space="0" w:color="auto"/>
                <w:right w:val="none" w:sz="0" w:space="0" w:color="auto"/>
              </w:divBdr>
            </w:div>
            <w:div w:id="99952543">
              <w:marLeft w:val="0"/>
              <w:marRight w:val="0"/>
              <w:marTop w:val="0"/>
              <w:marBottom w:val="0"/>
              <w:divBdr>
                <w:top w:val="none" w:sz="0" w:space="0" w:color="auto"/>
                <w:left w:val="none" w:sz="0" w:space="0" w:color="auto"/>
                <w:bottom w:val="none" w:sz="0" w:space="0" w:color="auto"/>
                <w:right w:val="none" w:sz="0" w:space="0" w:color="auto"/>
              </w:divBdr>
            </w:div>
            <w:div w:id="617831976">
              <w:marLeft w:val="0"/>
              <w:marRight w:val="0"/>
              <w:marTop w:val="0"/>
              <w:marBottom w:val="0"/>
              <w:divBdr>
                <w:top w:val="none" w:sz="0" w:space="0" w:color="auto"/>
                <w:left w:val="none" w:sz="0" w:space="0" w:color="auto"/>
                <w:bottom w:val="none" w:sz="0" w:space="0" w:color="auto"/>
                <w:right w:val="none" w:sz="0" w:space="0" w:color="auto"/>
              </w:divBdr>
            </w:div>
            <w:div w:id="1013218032">
              <w:marLeft w:val="0"/>
              <w:marRight w:val="0"/>
              <w:marTop w:val="0"/>
              <w:marBottom w:val="0"/>
              <w:divBdr>
                <w:top w:val="none" w:sz="0" w:space="0" w:color="auto"/>
                <w:left w:val="none" w:sz="0" w:space="0" w:color="auto"/>
                <w:bottom w:val="none" w:sz="0" w:space="0" w:color="auto"/>
                <w:right w:val="none" w:sz="0" w:space="0" w:color="auto"/>
              </w:divBdr>
            </w:div>
            <w:div w:id="1724213495">
              <w:marLeft w:val="0"/>
              <w:marRight w:val="0"/>
              <w:marTop w:val="0"/>
              <w:marBottom w:val="0"/>
              <w:divBdr>
                <w:top w:val="none" w:sz="0" w:space="0" w:color="auto"/>
                <w:left w:val="none" w:sz="0" w:space="0" w:color="auto"/>
                <w:bottom w:val="none" w:sz="0" w:space="0" w:color="auto"/>
                <w:right w:val="none" w:sz="0" w:space="0" w:color="auto"/>
              </w:divBdr>
            </w:div>
            <w:div w:id="7024174">
              <w:marLeft w:val="0"/>
              <w:marRight w:val="0"/>
              <w:marTop w:val="0"/>
              <w:marBottom w:val="0"/>
              <w:divBdr>
                <w:top w:val="none" w:sz="0" w:space="0" w:color="auto"/>
                <w:left w:val="none" w:sz="0" w:space="0" w:color="auto"/>
                <w:bottom w:val="none" w:sz="0" w:space="0" w:color="auto"/>
                <w:right w:val="none" w:sz="0" w:space="0" w:color="auto"/>
              </w:divBdr>
            </w:div>
            <w:div w:id="946425117">
              <w:marLeft w:val="0"/>
              <w:marRight w:val="0"/>
              <w:marTop w:val="0"/>
              <w:marBottom w:val="0"/>
              <w:divBdr>
                <w:top w:val="none" w:sz="0" w:space="0" w:color="auto"/>
                <w:left w:val="none" w:sz="0" w:space="0" w:color="auto"/>
                <w:bottom w:val="none" w:sz="0" w:space="0" w:color="auto"/>
                <w:right w:val="none" w:sz="0" w:space="0" w:color="auto"/>
              </w:divBdr>
            </w:div>
            <w:div w:id="2118982200">
              <w:marLeft w:val="0"/>
              <w:marRight w:val="0"/>
              <w:marTop w:val="0"/>
              <w:marBottom w:val="0"/>
              <w:divBdr>
                <w:top w:val="none" w:sz="0" w:space="0" w:color="auto"/>
                <w:left w:val="none" w:sz="0" w:space="0" w:color="auto"/>
                <w:bottom w:val="none" w:sz="0" w:space="0" w:color="auto"/>
                <w:right w:val="none" w:sz="0" w:space="0" w:color="auto"/>
              </w:divBdr>
            </w:div>
            <w:div w:id="1725909062">
              <w:marLeft w:val="0"/>
              <w:marRight w:val="0"/>
              <w:marTop w:val="0"/>
              <w:marBottom w:val="0"/>
              <w:divBdr>
                <w:top w:val="none" w:sz="0" w:space="0" w:color="auto"/>
                <w:left w:val="none" w:sz="0" w:space="0" w:color="auto"/>
                <w:bottom w:val="none" w:sz="0" w:space="0" w:color="auto"/>
                <w:right w:val="none" w:sz="0" w:space="0" w:color="auto"/>
              </w:divBdr>
            </w:div>
            <w:div w:id="1303926378">
              <w:marLeft w:val="0"/>
              <w:marRight w:val="0"/>
              <w:marTop w:val="0"/>
              <w:marBottom w:val="0"/>
              <w:divBdr>
                <w:top w:val="none" w:sz="0" w:space="0" w:color="auto"/>
                <w:left w:val="none" w:sz="0" w:space="0" w:color="auto"/>
                <w:bottom w:val="none" w:sz="0" w:space="0" w:color="auto"/>
                <w:right w:val="none" w:sz="0" w:space="0" w:color="auto"/>
              </w:divBdr>
            </w:div>
            <w:div w:id="1048577075">
              <w:marLeft w:val="0"/>
              <w:marRight w:val="0"/>
              <w:marTop w:val="0"/>
              <w:marBottom w:val="0"/>
              <w:divBdr>
                <w:top w:val="none" w:sz="0" w:space="0" w:color="auto"/>
                <w:left w:val="none" w:sz="0" w:space="0" w:color="auto"/>
                <w:bottom w:val="none" w:sz="0" w:space="0" w:color="auto"/>
                <w:right w:val="none" w:sz="0" w:space="0" w:color="auto"/>
              </w:divBdr>
            </w:div>
            <w:div w:id="427510951">
              <w:marLeft w:val="0"/>
              <w:marRight w:val="0"/>
              <w:marTop w:val="0"/>
              <w:marBottom w:val="0"/>
              <w:divBdr>
                <w:top w:val="none" w:sz="0" w:space="0" w:color="auto"/>
                <w:left w:val="none" w:sz="0" w:space="0" w:color="auto"/>
                <w:bottom w:val="none" w:sz="0" w:space="0" w:color="auto"/>
                <w:right w:val="none" w:sz="0" w:space="0" w:color="auto"/>
              </w:divBdr>
            </w:div>
            <w:div w:id="1306813121">
              <w:marLeft w:val="0"/>
              <w:marRight w:val="0"/>
              <w:marTop w:val="0"/>
              <w:marBottom w:val="0"/>
              <w:divBdr>
                <w:top w:val="none" w:sz="0" w:space="0" w:color="auto"/>
                <w:left w:val="none" w:sz="0" w:space="0" w:color="auto"/>
                <w:bottom w:val="none" w:sz="0" w:space="0" w:color="auto"/>
                <w:right w:val="none" w:sz="0" w:space="0" w:color="auto"/>
              </w:divBdr>
            </w:div>
            <w:div w:id="960648480">
              <w:marLeft w:val="0"/>
              <w:marRight w:val="0"/>
              <w:marTop w:val="0"/>
              <w:marBottom w:val="0"/>
              <w:divBdr>
                <w:top w:val="none" w:sz="0" w:space="0" w:color="auto"/>
                <w:left w:val="none" w:sz="0" w:space="0" w:color="auto"/>
                <w:bottom w:val="none" w:sz="0" w:space="0" w:color="auto"/>
                <w:right w:val="none" w:sz="0" w:space="0" w:color="auto"/>
              </w:divBdr>
            </w:div>
            <w:div w:id="1321277707">
              <w:marLeft w:val="0"/>
              <w:marRight w:val="0"/>
              <w:marTop w:val="0"/>
              <w:marBottom w:val="0"/>
              <w:divBdr>
                <w:top w:val="none" w:sz="0" w:space="0" w:color="auto"/>
                <w:left w:val="none" w:sz="0" w:space="0" w:color="auto"/>
                <w:bottom w:val="none" w:sz="0" w:space="0" w:color="auto"/>
                <w:right w:val="none" w:sz="0" w:space="0" w:color="auto"/>
              </w:divBdr>
            </w:div>
            <w:div w:id="1549992019">
              <w:marLeft w:val="0"/>
              <w:marRight w:val="0"/>
              <w:marTop w:val="0"/>
              <w:marBottom w:val="0"/>
              <w:divBdr>
                <w:top w:val="none" w:sz="0" w:space="0" w:color="auto"/>
                <w:left w:val="none" w:sz="0" w:space="0" w:color="auto"/>
                <w:bottom w:val="none" w:sz="0" w:space="0" w:color="auto"/>
                <w:right w:val="none" w:sz="0" w:space="0" w:color="auto"/>
              </w:divBdr>
            </w:div>
            <w:div w:id="1842357303">
              <w:marLeft w:val="0"/>
              <w:marRight w:val="0"/>
              <w:marTop w:val="0"/>
              <w:marBottom w:val="0"/>
              <w:divBdr>
                <w:top w:val="none" w:sz="0" w:space="0" w:color="auto"/>
                <w:left w:val="none" w:sz="0" w:space="0" w:color="auto"/>
                <w:bottom w:val="none" w:sz="0" w:space="0" w:color="auto"/>
                <w:right w:val="none" w:sz="0" w:space="0" w:color="auto"/>
              </w:divBdr>
            </w:div>
            <w:div w:id="1935475925">
              <w:marLeft w:val="0"/>
              <w:marRight w:val="0"/>
              <w:marTop w:val="0"/>
              <w:marBottom w:val="0"/>
              <w:divBdr>
                <w:top w:val="none" w:sz="0" w:space="0" w:color="auto"/>
                <w:left w:val="none" w:sz="0" w:space="0" w:color="auto"/>
                <w:bottom w:val="none" w:sz="0" w:space="0" w:color="auto"/>
                <w:right w:val="none" w:sz="0" w:space="0" w:color="auto"/>
              </w:divBdr>
            </w:div>
            <w:div w:id="1719430833">
              <w:marLeft w:val="0"/>
              <w:marRight w:val="0"/>
              <w:marTop w:val="0"/>
              <w:marBottom w:val="0"/>
              <w:divBdr>
                <w:top w:val="none" w:sz="0" w:space="0" w:color="auto"/>
                <w:left w:val="none" w:sz="0" w:space="0" w:color="auto"/>
                <w:bottom w:val="none" w:sz="0" w:space="0" w:color="auto"/>
                <w:right w:val="none" w:sz="0" w:space="0" w:color="auto"/>
              </w:divBdr>
            </w:div>
            <w:div w:id="944309533">
              <w:marLeft w:val="0"/>
              <w:marRight w:val="0"/>
              <w:marTop w:val="0"/>
              <w:marBottom w:val="0"/>
              <w:divBdr>
                <w:top w:val="none" w:sz="0" w:space="0" w:color="auto"/>
                <w:left w:val="none" w:sz="0" w:space="0" w:color="auto"/>
                <w:bottom w:val="none" w:sz="0" w:space="0" w:color="auto"/>
                <w:right w:val="none" w:sz="0" w:space="0" w:color="auto"/>
              </w:divBdr>
            </w:div>
            <w:div w:id="820853331">
              <w:marLeft w:val="0"/>
              <w:marRight w:val="0"/>
              <w:marTop w:val="0"/>
              <w:marBottom w:val="0"/>
              <w:divBdr>
                <w:top w:val="none" w:sz="0" w:space="0" w:color="auto"/>
                <w:left w:val="none" w:sz="0" w:space="0" w:color="auto"/>
                <w:bottom w:val="none" w:sz="0" w:space="0" w:color="auto"/>
                <w:right w:val="none" w:sz="0" w:space="0" w:color="auto"/>
              </w:divBdr>
            </w:div>
            <w:div w:id="476919892">
              <w:marLeft w:val="0"/>
              <w:marRight w:val="0"/>
              <w:marTop w:val="0"/>
              <w:marBottom w:val="0"/>
              <w:divBdr>
                <w:top w:val="none" w:sz="0" w:space="0" w:color="auto"/>
                <w:left w:val="none" w:sz="0" w:space="0" w:color="auto"/>
                <w:bottom w:val="none" w:sz="0" w:space="0" w:color="auto"/>
                <w:right w:val="none" w:sz="0" w:space="0" w:color="auto"/>
              </w:divBdr>
            </w:div>
            <w:div w:id="138348509">
              <w:marLeft w:val="0"/>
              <w:marRight w:val="0"/>
              <w:marTop w:val="0"/>
              <w:marBottom w:val="0"/>
              <w:divBdr>
                <w:top w:val="none" w:sz="0" w:space="0" w:color="auto"/>
                <w:left w:val="none" w:sz="0" w:space="0" w:color="auto"/>
                <w:bottom w:val="none" w:sz="0" w:space="0" w:color="auto"/>
                <w:right w:val="none" w:sz="0" w:space="0" w:color="auto"/>
              </w:divBdr>
            </w:div>
            <w:div w:id="1132139645">
              <w:marLeft w:val="0"/>
              <w:marRight w:val="0"/>
              <w:marTop w:val="0"/>
              <w:marBottom w:val="0"/>
              <w:divBdr>
                <w:top w:val="none" w:sz="0" w:space="0" w:color="auto"/>
                <w:left w:val="none" w:sz="0" w:space="0" w:color="auto"/>
                <w:bottom w:val="none" w:sz="0" w:space="0" w:color="auto"/>
                <w:right w:val="none" w:sz="0" w:space="0" w:color="auto"/>
              </w:divBdr>
            </w:div>
            <w:div w:id="381101303">
              <w:marLeft w:val="0"/>
              <w:marRight w:val="0"/>
              <w:marTop w:val="0"/>
              <w:marBottom w:val="0"/>
              <w:divBdr>
                <w:top w:val="none" w:sz="0" w:space="0" w:color="auto"/>
                <w:left w:val="none" w:sz="0" w:space="0" w:color="auto"/>
                <w:bottom w:val="none" w:sz="0" w:space="0" w:color="auto"/>
                <w:right w:val="none" w:sz="0" w:space="0" w:color="auto"/>
              </w:divBdr>
            </w:div>
            <w:div w:id="725295005">
              <w:marLeft w:val="0"/>
              <w:marRight w:val="0"/>
              <w:marTop w:val="0"/>
              <w:marBottom w:val="0"/>
              <w:divBdr>
                <w:top w:val="none" w:sz="0" w:space="0" w:color="auto"/>
                <w:left w:val="none" w:sz="0" w:space="0" w:color="auto"/>
                <w:bottom w:val="none" w:sz="0" w:space="0" w:color="auto"/>
                <w:right w:val="none" w:sz="0" w:space="0" w:color="auto"/>
              </w:divBdr>
            </w:div>
            <w:div w:id="1342734312">
              <w:marLeft w:val="0"/>
              <w:marRight w:val="0"/>
              <w:marTop w:val="0"/>
              <w:marBottom w:val="0"/>
              <w:divBdr>
                <w:top w:val="none" w:sz="0" w:space="0" w:color="auto"/>
                <w:left w:val="none" w:sz="0" w:space="0" w:color="auto"/>
                <w:bottom w:val="none" w:sz="0" w:space="0" w:color="auto"/>
                <w:right w:val="none" w:sz="0" w:space="0" w:color="auto"/>
              </w:divBdr>
            </w:div>
            <w:div w:id="87509744">
              <w:marLeft w:val="0"/>
              <w:marRight w:val="0"/>
              <w:marTop w:val="0"/>
              <w:marBottom w:val="0"/>
              <w:divBdr>
                <w:top w:val="none" w:sz="0" w:space="0" w:color="auto"/>
                <w:left w:val="none" w:sz="0" w:space="0" w:color="auto"/>
                <w:bottom w:val="none" w:sz="0" w:space="0" w:color="auto"/>
                <w:right w:val="none" w:sz="0" w:space="0" w:color="auto"/>
              </w:divBdr>
            </w:div>
            <w:div w:id="1933006015">
              <w:marLeft w:val="0"/>
              <w:marRight w:val="0"/>
              <w:marTop w:val="0"/>
              <w:marBottom w:val="0"/>
              <w:divBdr>
                <w:top w:val="none" w:sz="0" w:space="0" w:color="auto"/>
                <w:left w:val="none" w:sz="0" w:space="0" w:color="auto"/>
                <w:bottom w:val="none" w:sz="0" w:space="0" w:color="auto"/>
                <w:right w:val="none" w:sz="0" w:space="0" w:color="auto"/>
              </w:divBdr>
            </w:div>
            <w:div w:id="1418751804">
              <w:marLeft w:val="0"/>
              <w:marRight w:val="0"/>
              <w:marTop w:val="0"/>
              <w:marBottom w:val="0"/>
              <w:divBdr>
                <w:top w:val="none" w:sz="0" w:space="0" w:color="auto"/>
                <w:left w:val="none" w:sz="0" w:space="0" w:color="auto"/>
                <w:bottom w:val="none" w:sz="0" w:space="0" w:color="auto"/>
                <w:right w:val="none" w:sz="0" w:space="0" w:color="auto"/>
              </w:divBdr>
            </w:div>
            <w:div w:id="68428822">
              <w:marLeft w:val="0"/>
              <w:marRight w:val="0"/>
              <w:marTop w:val="0"/>
              <w:marBottom w:val="0"/>
              <w:divBdr>
                <w:top w:val="none" w:sz="0" w:space="0" w:color="auto"/>
                <w:left w:val="none" w:sz="0" w:space="0" w:color="auto"/>
                <w:bottom w:val="none" w:sz="0" w:space="0" w:color="auto"/>
                <w:right w:val="none" w:sz="0" w:space="0" w:color="auto"/>
              </w:divBdr>
            </w:div>
            <w:div w:id="1925794536">
              <w:marLeft w:val="0"/>
              <w:marRight w:val="0"/>
              <w:marTop w:val="0"/>
              <w:marBottom w:val="0"/>
              <w:divBdr>
                <w:top w:val="none" w:sz="0" w:space="0" w:color="auto"/>
                <w:left w:val="none" w:sz="0" w:space="0" w:color="auto"/>
                <w:bottom w:val="none" w:sz="0" w:space="0" w:color="auto"/>
                <w:right w:val="none" w:sz="0" w:space="0" w:color="auto"/>
              </w:divBdr>
            </w:div>
            <w:div w:id="1253512078">
              <w:marLeft w:val="0"/>
              <w:marRight w:val="0"/>
              <w:marTop w:val="0"/>
              <w:marBottom w:val="0"/>
              <w:divBdr>
                <w:top w:val="none" w:sz="0" w:space="0" w:color="auto"/>
                <w:left w:val="none" w:sz="0" w:space="0" w:color="auto"/>
                <w:bottom w:val="none" w:sz="0" w:space="0" w:color="auto"/>
                <w:right w:val="none" w:sz="0" w:space="0" w:color="auto"/>
              </w:divBdr>
            </w:div>
            <w:div w:id="1319961701">
              <w:marLeft w:val="0"/>
              <w:marRight w:val="0"/>
              <w:marTop w:val="0"/>
              <w:marBottom w:val="0"/>
              <w:divBdr>
                <w:top w:val="none" w:sz="0" w:space="0" w:color="auto"/>
                <w:left w:val="none" w:sz="0" w:space="0" w:color="auto"/>
                <w:bottom w:val="none" w:sz="0" w:space="0" w:color="auto"/>
                <w:right w:val="none" w:sz="0" w:space="0" w:color="auto"/>
              </w:divBdr>
            </w:div>
            <w:div w:id="414282618">
              <w:marLeft w:val="0"/>
              <w:marRight w:val="0"/>
              <w:marTop w:val="0"/>
              <w:marBottom w:val="0"/>
              <w:divBdr>
                <w:top w:val="none" w:sz="0" w:space="0" w:color="auto"/>
                <w:left w:val="none" w:sz="0" w:space="0" w:color="auto"/>
                <w:bottom w:val="none" w:sz="0" w:space="0" w:color="auto"/>
                <w:right w:val="none" w:sz="0" w:space="0" w:color="auto"/>
              </w:divBdr>
            </w:div>
            <w:div w:id="707948516">
              <w:marLeft w:val="0"/>
              <w:marRight w:val="0"/>
              <w:marTop w:val="0"/>
              <w:marBottom w:val="0"/>
              <w:divBdr>
                <w:top w:val="none" w:sz="0" w:space="0" w:color="auto"/>
                <w:left w:val="none" w:sz="0" w:space="0" w:color="auto"/>
                <w:bottom w:val="none" w:sz="0" w:space="0" w:color="auto"/>
                <w:right w:val="none" w:sz="0" w:space="0" w:color="auto"/>
              </w:divBdr>
            </w:div>
            <w:div w:id="966089659">
              <w:marLeft w:val="0"/>
              <w:marRight w:val="0"/>
              <w:marTop w:val="0"/>
              <w:marBottom w:val="0"/>
              <w:divBdr>
                <w:top w:val="none" w:sz="0" w:space="0" w:color="auto"/>
                <w:left w:val="none" w:sz="0" w:space="0" w:color="auto"/>
                <w:bottom w:val="none" w:sz="0" w:space="0" w:color="auto"/>
                <w:right w:val="none" w:sz="0" w:space="0" w:color="auto"/>
              </w:divBdr>
            </w:div>
            <w:div w:id="1259564301">
              <w:marLeft w:val="0"/>
              <w:marRight w:val="0"/>
              <w:marTop w:val="0"/>
              <w:marBottom w:val="0"/>
              <w:divBdr>
                <w:top w:val="none" w:sz="0" w:space="0" w:color="auto"/>
                <w:left w:val="none" w:sz="0" w:space="0" w:color="auto"/>
                <w:bottom w:val="none" w:sz="0" w:space="0" w:color="auto"/>
                <w:right w:val="none" w:sz="0" w:space="0" w:color="auto"/>
              </w:divBdr>
            </w:div>
            <w:div w:id="873494898">
              <w:marLeft w:val="0"/>
              <w:marRight w:val="0"/>
              <w:marTop w:val="0"/>
              <w:marBottom w:val="0"/>
              <w:divBdr>
                <w:top w:val="none" w:sz="0" w:space="0" w:color="auto"/>
                <w:left w:val="none" w:sz="0" w:space="0" w:color="auto"/>
                <w:bottom w:val="none" w:sz="0" w:space="0" w:color="auto"/>
                <w:right w:val="none" w:sz="0" w:space="0" w:color="auto"/>
              </w:divBdr>
            </w:div>
            <w:div w:id="1095592929">
              <w:marLeft w:val="0"/>
              <w:marRight w:val="0"/>
              <w:marTop w:val="0"/>
              <w:marBottom w:val="0"/>
              <w:divBdr>
                <w:top w:val="none" w:sz="0" w:space="0" w:color="auto"/>
                <w:left w:val="none" w:sz="0" w:space="0" w:color="auto"/>
                <w:bottom w:val="none" w:sz="0" w:space="0" w:color="auto"/>
                <w:right w:val="none" w:sz="0" w:space="0" w:color="auto"/>
              </w:divBdr>
            </w:div>
            <w:div w:id="779110574">
              <w:marLeft w:val="0"/>
              <w:marRight w:val="0"/>
              <w:marTop w:val="0"/>
              <w:marBottom w:val="0"/>
              <w:divBdr>
                <w:top w:val="none" w:sz="0" w:space="0" w:color="auto"/>
                <w:left w:val="none" w:sz="0" w:space="0" w:color="auto"/>
                <w:bottom w:val="none" w:sz="0" w:space="0" w:color="auto"/>
                <w:right w:val="none" w:sz="0" w:space="0" w:color="auto"/>
              </w:divBdr>
            </w:div>
            <w:div w:id="1788546436">
              <w:marLeft w:val="0"/>
              <w:marRight w:val="0"/>
              <w:marTop w:val="0"/>
              <w:marBottom w:val="0"/>
              <w:divBdr>
                <w:top w:val="none" w:sz="0" w:space="0" w:color="auto"/>
                <w:left w:val="none" w:sz="0" w:space="0" w:color="auto"/>
                <w:bottom w:val="none" w:sz="0" w:space="0" w:color="auto"/>
                <w:right w:val="none" w:sz="0" w:space="0" w:color="auto"/>
              </w:divBdr>
            </w:div>
            <w:div w:id="352534910">
              <w:marLeft w:val="0"/>
              <w:marRight w:val="0"/>
              <w:marTop w:val="0"/>
              <w:marBottom w:val="0"/>
              <w:divBdr>
                <w:top w:val="none" w:sz="0" w:space="0" w:color="auto"/>
                <w:left w:val="none" w:sz="0" w:space="0" w:color="auto"/>
                <w:bottom w:val="none" w:sz="0" w:space="0" w:color="auto"/>
                <w:right w:val="none" w:sz="0" w:space="0" w:color="auto"/>
              </w:divBdr>
            </w:div>
            <w:div w:id="236213101">
              <w:marLeft w:val="0"/>
              <w:marRight w:val="0"/>
              <w:marTop w:val="0"/>
              <w:marBottom w:val="0"/>
              <w:divBdr>
                <w:top w:val="none" w:sz="0" w:space="0" w:color="auto"/>
                <w:left w:val="none" w:sz="0" w:space="0" w:color="auto"/>
                <w:bottom w:val="none" w:sz="0" w:space="0" w:color="auto"/>
                <w:right w:val="none" w:sz="0" w:space="0" w:color="auto"/>
              </w:divBdr>
            </w:div>
            <w:div w:id="542258150">
              <w:marLeft w:val="0"/>
              <w:marRight w:val="0"/>
              <w:marTop w:val="0"/>
              <w:marBottom w:val="0"/>
              <w:divBdr>
                <w:top w:val="none" w:sz="0" w:space="0" w:color="auto"/>
                <w:left w:val="none" w:sz="0" w:space="0" w:color="auto"/>
                <w:bottom w:val="none" w:sz="0" w:space="0" w:color="auto"/>
                <w:right w:val="none" w:sz="0" w:space="0" w:color="auto"/>
              </w:divBdr>
            </w:div>
            <w:div w:id="211498606">
              <w:marLeft w:val="0"/>
              <w:marRight w:val="0"/>
              <w:marTop w:val="0"/>
              <w:marBottom w:val="0"/>
              <w:divBdr>
                <w:top w:val="none" w:sz="0" w:space="0" w:color="auto"/>
                <w:left w:val="none" w:sz="0" w:space="0" w:color="auto"/>
                <w:bottom w:val="none" w:sz="0" w:space="0" w:color="auto"/>
                <w:right w:val="none" w:sz="0" w:space="0" w:color="auto"/>
              </w:divBdr>
            </w:div>
            <w:div w:id="967973835">
              <w:marLeft w:val="0"/>
              <w:marRight w:val="0"/>
              <w:marTop w:val="0"/>
              <w:marBottom w:val="0"/>
              <w:divBdr>
                <w:top w:val="none" w:sz="0" w:space="0" w:color="auto"/>
                <w:left w:val="none" w:sz="0" w:space="0" w:color="auto"/>
                <w:bottom w:val="none" w:sz="0" w:space="0" w:color="auto"/>
                <w:right w:val="none" w:sz="0" w:space="0" w:color="auto"/>
              </w:divBdr>
            </w:div>
            <w:div w:id="1517421674">
              <w:marLeft w:val="0"/>
              <w:marRight w:val="0"/>
              <w:marTop w:val="0"/>
              <w:marBottom w:val="0"/>
              <w:divBdr>
                <w:top w:val="none" w:sz="0" w:space="0" w:color="auto"/>
                <w:left w:val="none" w:sz="0" w:space="0" w:color="auto"/>
                <w:bottom w:val="none" w:sz="0" w:space="0" w:color="auto"/>
                <w:right w:val="none" w:sz="0" w:space="0" w:color="auto"/>
              </w:divBdr>
            </w:div>
            <w:div w:id="1439257629">
              <w:marLeft w:val="0"/>
              <w:marRight w:val="0"/>
              <w:marTop w:val="0"/>
              <w:marBottom w:val="0"/>
              <w:divBdr>
                <w:top w:val="none" w:sz="0" w:space="0" w:color="auto"/>
                <w:left w:val="none" w:sz="0" w:space="0" w:color="auto"/>
                <w:bottom w:val="none" w:sz="0" w:space="0" w:color="auto"/>
                <w:right w:val="none" w:sz="0" w:space="0" w:color="auto"/>
              </w:divBdr>
            </w:div>
            <w:div w:id="1844200732">
              <w:marLeft w:val="0"/>
              <w:marRight w:val="0"/>
              <w:marTop w:val="0"/>
              <w:marBottom w:val="0"/>
              <w:divBdr>
                <w:top w:val="none" w:sz="0" w:space="0" w:color="auto"/>
                <w:left w:val="none" w:sz="0" w:space="0" w:color="auto"/>
                <w:bottom w:val="none" w:sz="0" w:space="0" w:color="auto"/>
                <w:right w:val="none" w:sz="0" w:space="0" w:color="auto"/>
              </w:divBdr>
            </w:div>
            <w:div w:id="1607231331">
              <w:marLeft w:val="0"/>
              <w:marRight w:val="0"/>
              <w:marTop w:val="0"/>
              <w:marBottom w:val="0"/>
              <w:divBdr>
                <w:top w:val="none" w:sz="0" w:space="0" w:color="auto"/>
                <w:left w:val="none" w:sz="0" w:space="0" w:color="auto"/>
                <w:bottom w:val="none" w:sz="0" w:space="0" w:color="auto"/>
                <w:right w:val="none" w:sz="0" w:space="0" w:color="auto"/>
              </w:divBdr>
            </w:div>
            <w:div w:id="2059887875">
              <w:marLeft w:val="0"/>
              <w:marRight w:val="0"/>
              <w:marTop w:val="0"/>
              <w:marBottom w:val="0"/>
              <w:divBdr>
                <w:top w:val="none" w:sz="0" w:space="0" w:color="auto"/>
                <w:left w:val="none" w:sz="0" w:space="0" w:color="auto"/>
                <w:bottom w:val="none" w:sz="0" w:space="0" w:color="auto"/>
                <w:right w:val="none" w:sz="0" w:space="0" w:color="auto"/>
              </w:divBdr>
            </w:div>
            <w:div w:id="1512989100">
              <w:marLeft w:val="0"/>
              <w:marRight w:val="0"/>
              <w:marTop w:val="0"/>
              <w:marBottom w:val="0"/>
              <w:divBdr>
                <w:top w:val="none" w:sz="0" w:space="0" w:color="auto"/>
                <w:left w:val="none" w:sz="0" w:space="0" w:color="auto"/>
                <w:bottom w:val="none" w:sz="0" w:space="0" w:color="auto"/>
                <w:right w:val="none" w:sz="0" w:space="0" w:color="auto"/>
              </w:divBdr>
            </w:div>
            <w:div w:id="909778304">
              <w:marLeft w:val="0"/>
              <w:marRight w:val="0"/>
              <w:marTop w:val="0"/>
              <w:marBottom w:val="0"/>
              <w:divBdr>
                <w:top w:val="none" w:sz="0" w:space="0" w:color="auto"/>
                <w:left w:val="none" w:sz="0" w:space="0" w:color="auto"/>
                <w:bottom w:val="none" w:sz="0" w:space="0" w:color="auto"/>
                <w:right w:val="none" w:sz="0" w:space="0" w:color="auto"/>
              </w:divBdr>
            </w:div>
            <w:div w:id="992215874">
              <w:marLeft w:val="0"/>
              <w:marRight w:val="0"/>
              <w:marTop w:val="0"/>
              <w:marBottom w:val="0"/>
              <w:divBdr>
                <w:top w:val="none" w:sz="0" w:space="0" w:color="auto"/>
                <w:left w:val="none" w:sz="0" w:space="0" w:color="auto"/>
                <w:bottom w:val="none" w:sz="0" w:space="0" w:color="auto"/>
                <w:right w:val="none" w:sz="0" w:space="0" w:color="auto"/>
              </w:divBdr>
            </w:div>
            <w:div w:id="110326317">
              <w:marLeft w:val="0"/>
              <w:marRight w:val="0"/>
              <w:marTop w:val="0"/>
              <w:marBottom w:val="0"/>
              <w:divBdr>
                <w:top w:val="none" w:sz="0" w:space="0" w:color="auto"/>
                <w:left w:val="none" w:sz="0" w:space="0" w:color="auto"/>
                <w:bottom w:val="none" w:sz="0" w:space="0" w:color="auto"/>
                <w:right w:val="none" w:sz="0" w:space="0" w:color="auto"/>
              </w:divBdr>
            </w:div>
            <w:div w:id="1699039965">
              <w:marLeft w:val="0"/>
              <w:marRight w:val="0"/>
              <w:marTop w:val="0"/>
              <w:marBottom w:val="0"/>
              <w:divBdr>
                <w:top w:val="none" w:sz="0" w:space="0" w:color="auto"/>
                <w:left w:val="none" w:sz="0" w:space="0" w:color="auto"/>
                <w:bottom w:val="none" w:sz="0" w:space="0" w:color="auto"/>
                <w:right w:val="none" w:sz="0" w:space="0" w:color="auto"/>
              </w:divBdr>
            </w:div>
            <w:div w:id="770903850">
              <w:marLeft w:val="0"/>
              <w:marRight w:val="0"/>
              <w:marTop w:val="0"/>
              <w:marBottom w:val="0"/>
              <w:divBdr>
                <w:top w:val="none" w:sz="0" w:space="0" w:color="auto"/>
                <w:left w:val="none" w:sz="0" w:space="0" w:color="auto"/>
                <w:bottom w:val="none" w:sz="0" w:space="0" w:color="auto"/>
                <w:right w:val="none" w:sz="0" w:space="0" w:color="auto"/>
              </w:divBdr>
            </w:div>
            <w:div w:id="966159599">
              <w:marLeft w:val="0"/>
              <w:marRight w:val="0"/>
              <w:marTop w:val="0"/>
              <w:marBottom w:val="0"/>
              <w:divBdr>
                <w:top w:val="none" w:sz="0" w:space="0" w:color="auto"/>
                <w:left w:val="none" w:sz="0" w:space="0" w:color="auto"/>
                <w:bottom w:val="none" w:sz="0" w:space="0" w:color="auto"/>
                <w:right w:val="none" w:sz="0" w:space="0" w:color="auto"/>
              </w:divBdr>
            </w:div>
            <w:div w:id="1150706380">
              <w:marLeft w:val="0"/>
              <w:marRight w:val="0"/>
              <w:marTop w:val="0"/>
              <w:marBottom w:val="0"/>
              <w:divBdr>
                <w:top w:val="none" w:sz="0" w:space="0" w:color="auto"/>
                <w:left w:val="none" w:sz="0" w:space="0" w:color="auto"/>
                <w:bottom w:val="none" w:sz="0" w:space="0" w:color="auto"/>
                <w:right w:val="none" w:sz="0" w:space="0" w:color="auto"/>
              </w:divBdr>
            </w:div>
            <w:div w:id="1217400965">
              <w:marLeft w:val="0"/>
              <w:marRight w:val="0"/>
              <w:marTop w:val="0"/>
              <w:marBottom w:val="0"/>
              <w:divBdr>
                <w:top w:val="none" w:sz="0" w:space="0" w:color="auto"/>
                <w:left w:val="none" w:sz="0" w:space="0" w:color="auto"/>
                <w:bottom w:val="none" w:sz="0" w:space="0" w:color="auto"/>
                <w:right w:val="none" w:sz="0" w:space="0" w:color="auto"/>
              </w:divBdr>
            </w:div>
            <w:div w:id="1199467132">
              <w:marLeft w:val="0"/>
              <w:marRight w:val="0"/>
              <w:marTop w:val="0"/>
              <w:marBottom w:val="0"/>
              <w:divBdr>
                <w:top w:val="none" w:sz="0" w:space="0" w:color="auto"/>
                <w:left w:val="none" w:sz="0" w:space="0" w:color="auto"/>
                <w:bottom w:val="none" w:sz="0" w:space="0" w:color="auto"/>
                <w:right w:val="none" w:sz="0" w:space="0" w:color="auto"/>
              </w:divBdr>
            </w:div>
            <w:div w:id="893927824">
              <w:marLeft w:val="0"/>
              <w:marRight w:val="0"/>
              <w:marTop w:val="0"/>
              <w:marBottom w:val="0"/>
              <w:divBdr>
                <w:top w:val="none" w:sz="0" w:space="0" w:color="auto"/>
                <w:left w:val="none" w:sz="0" w:space="0" w:color="auto"/>
                <w:bottom w:val="none" w:sz="0" w:space="0" w:color="auto"/>
                <w:right w:val="none" w:sz="0" w:space="0" w:color="auto"/>
              </w:divBdr>
            </w:div>
            <w:div w:id="1487631104">
              <w:marLeft w:val="0"/>
              <w:marRight w:val="0"/>
              <w:marTop w:val="0"/>
              <w:marBottom w:val="0"/>
              <w:divBdr>
                <w:top w:val="none" w:sz="0" w:space="0" w:color="auto"/>
                <w:left w:val="none" w:sz="0" w:space="0" w:color="auto"/>
                <w:bottom w:val="none" w:sz="0" w:space="0" w:color="auto"/>
                <w:right w:val="none" w:sz="0" w:space="0" w:color="auto"/>
              </w:divBdr>
            </w:div>
            <w:div w:id="1793590736">
              <w:marLeft w:val="0"/>
              <w:marRight w:val="0"/>
              <w:marTop w:val="0"/>
              <w:marBottom w:val="0"/>
              <w:divBdr>
                <w:top w:val="none" w:sz="0" w:space="0" w:color="auto"/>
                <w:left w:val="none" w:sz="0" w:space="0" w:color="auto"/>
                <w:bottom w:val="none" w:sz="0" w:space="0" w:color="auto"/>
                <w:right w:val="none" w:sz="0" w:space="0" w:color="auto"/>
              </w:divBdr>
            </w:div>
            <w:div w:id="2071078118">
              <w:marLeft w:val="0"/>
              <w:marRight w:val="0"/>
              <w:marTop w:val="0"/>
              <w:marBottom w:val="0"/>
              <w:divBdr>
                <w:top w:val="none" w:sz="0" w:space="0" w:color="auto"/>
                <w:left w:val="none" w:sz="0" w:space="0" w:color="auto"/>
                <w:bottom w:val="none" w:sz="0" w:space="0" w:color="auto"/>
                <w:right w:val="none" w:sz="0" w:space="0" w:color="auto"/>
              </w:divBdr>
            </w:div>
            <w:div w:id="738556535">
              <w:marLeft w:val="0"/>
              <w:marRight w:val="0"/>
              <w:marTop w:val="0"/>
              <w:marBottom w:val="0"/>
              <w:divBdr>
                <w:top w:val="none" w:sz="0" w:space="0" w:color="auto"/>
                <w:left w:val="none" w:sz="0" w:space="0" w:color="auto"/>
                <w:bottom w:val="none" w:sz="0" w:space="0" w:color="auto"/>
                <w:right w:val="none" w:sz="0" w:space="0" w:color="auto"/>
              </w:divBdr>
            </w:div>
            <w:div w:id="1615089159">
              <w:marLeft w:val="0"/>
              <w:marRight w:val="0"/>
              <w:marTop w:val="0"/>
              <w:marBottom w:val="0"/>
              <w:divBdr>
                <w:top w:val="none" w:sz="0" w:space="0" w:color="auto"/>
                <w:left w:val="none" w:sz="0" w:space="0" w:color="auto"/>
                <w:bottom w:val="none" w:sz="0" w:space="0" w:color="auto"/>
                <w:right w:val="none" w:sz="0" w:space="0" w:color="auto"/>
              </w:divBdr>
            </w:div>
            <w:div w:id="11809962">
              <w:marLeft w:val="0"/>
              <w:marRight w:val="0"/>
              <w:marTop w:val="0"/>
              <w:marBottom w:val="0"/>
              <w:divBdr>
                <w:top w:val="none" w:sz="0" w:space="0" w:color="auto"/>
                <w:left w:val="none" w:sz="0" w:space="0" w:color="auto"/>
                <w:bottom w:val="none" w:sz="0" w:space="0" w:color="auto"/>
                <w:right w:val="none" w:sz="0" w:space="0" w:color="auto"/>
              </w:divBdr>
            </w:div>
            <w:div w:id="2120640633">
              <w:marLeft w:val="0"/>
              <w:marRight w:val="0"/>
              <w:marTop w:val="0"/>
              <w:marBottom w:val="0"/>
              <w:divBdr>
                <w:top w:val="none" w:sz="0" w:space="0" w:color="auto"/>
                <w:left w:val="none" w:sz="0" w:space="0" w:color="auto"/>
                <w:bottom w:val="none" w:sz="0" w:space="0" w:color="auto"/>
                <w:right w:val="none" w:sz="0" w:space="0" w:color="auto"/>
              </w:divBdr>
            </w:div>
            <w:div w:id="455679935">
              <w:marLeft w:val="0"/>
              <w:marRight w:val="0"/>
              <w:marTop w:val="0"/>
              <w:marBottom w:val="0"/>
              <w:divBdr>
                <w:top w:val="none" w:sz="0" w:space="0" w:color="auto"/>
                <w:left w:val="none" w:sz="0" w:space="0" w:color="auto"/>
                <w:bottom w:val="none" w:sz="0" w:space="0" w:color="auto"/>
                <w:right w:val="none" w:sz="0" w:space="0" w:color="auto"/>
              </w:divBdr>
            </w:div>
            <w:div w:id="1774667459">
              <w:marLeft w:val="0"/>
              <w:marRight w:val="0"/>
              <w:marTop w:val="0"/>
              <w:marBottom w:val="0"/>
              <w:divBdr>
                <w:top w:val="none" w:sz="0" w:space="0" w:color="auto"/>
                <w:left w:val="none" w:sz="0" w:space="0" w:color="auto"/>
                <w:bottom w:val="none" w:sz="0" w:space="0" w:color="auto"/>
                <w:right w:val="none" w:sz="0" w:space="0" w:color="auto"/>
              </w:divBdr>
            </w:div>
            <w:div w:id="905264876">
              <w:marLeft w:val="0"/>
              <w:marRight w:val="0"/>
              <w:marTop w:val="0"/>
              <w:marBottom w:val="0"/>
              <w:divBdr>
                <w:top w:val="none" w:sz="0" w:space="0" w:color="auto"/>
                <w:left w:val="none" w:sz="0" w:space="0" w:color="auto"/>
                <w:bottom w:val="none" w:sz="0" w:space="0" w:color="auto"/>
                <w:right w:val="none" w:sz="0" w:space="0" w:color="auto"/>
              </w:divBdr>
            </w:div>
            <w:div w:id="2001470065">
              <w:marLeft w:val="0"/>
              <w:marRight w:val="0"/>
              <w:marTop w:val="0"/>
              <w:marBottom w:val="0"/>
              <w:divBdr>
                <w:top w:val="none" w:sz="0" w:space="0" w:color="auto"/>
                <w:left w:val="none" w:sz="0" w:space="0" w:color="auto"/>
                <w:bottom w:val="none" w:sz="0" w:space="0" w:color="auto"/>
                <w:right w:val="none" w:sz="0" w:space="0" w:color="auto"/>
              </w:divBdr>
            </w:div>
            <w:div w:id="544953289">
              <w:marLeft w:val="0"/>
              <w:marRight w:val="0"/>
              <w:marTop w:val="0"/>
              <w:marBottom w:val="0"/>
              <w:divBdr>
                <w:top w:val="none" w:sz="0" w:space="0" w:color="auto"/>
                <w:left w:val="none" w:sz="0" w:space="0" w:color="auto"/>
                <w:bottom w:val="none" w:sz="0" w:space="0" w:color="auto"/>
                <w:right w:val="none" w:sz="0" w:space="0" w:color="auto"/>
              </w:divBdr>
            </w:div>
            <w:div w:id="1996761362">
              <w:marLeft w:val="0"/>
              <w:marRight w:val="0"/>
              <w:marTop w:val="0"/>
              <w:marBottom w:val="0"/>
              <w:divBdr>
                <w:top w:val="none" w:sz="0" w:space="0" w:color="auto"/>
                <w:left w:val="none" w:sz="0" w:space="0" w:color="auto"/>
                <w:bottom w:val="none" w:sz="0" w:space="0" w:color="auto"/>
                <w:right w:val="none" w:sz="0" w:space="0" w:color="auto"/>
              </w:divBdr>
            </w:div>
            <w:div w:id="1013610176">
              <w:marLeft w:val="0"/>
              <w:marRight w:val="0"/>
              <w:marTop w:val="0"/>
              <w:marBottom w:val="0"/>
              <w:divBdr>
                <w:top w:val="none" w:sz="0" w:space="0" w:color="auto"/>
                <w:left w:val="none" w:sz="0" w:space="0" w:color="auto"/>
                <w:bottom w:val="none" w:sz="0" w:space="0" w:color="auto"/>
                <w:right w:val="none" w:sz="0" w:space="0" w:color="auto"/>
              </w:divBdr>
            </w:div>
            <w:div w:id="1183207817">
              <w:marLeft w:val="0"/>
              <w:marRight w:val="0"/>
              <w:marTop w:val="0"/>
              <w:marBottom w:val="0"/>
              <w:divBdr>
                <w:top w:val="none" w:sz="0" w:space="0" w:color="auto"/>
                <w:left w:val="none" w:sz="0" w:space="0" w:color="auto"/>
                <w:bottom w:val="none" w:sz="0" w:space="0" w:color="auto"/>
                <w:right w:val="none" w:sz="0" w:space="0" w:color="auto"/>
              </w:divBdr>
            </w:div>
            <w:div w:id="419643854">
              <w:marLeft w:val="0"/>
              <w:marRight w:val="0"/>
              <w:marTop w:val="0"/>
              <w:marBottom w:val="0"/>
              <w:divBdr>
                <w:top w:val="none" w:sz="0" w:space="0" w:color="auto"/>
                <w:left w:val="none" w:sz="0" w:space="0" w:color="auto"/>
                <w:bottom w:val="none" w:sz="0" w:space="0" w:color="auto"/>
                <w:right w:val="none" w:sz="0" w:space="0" w:color="auto"/>
              </w:divBdr>
            </w:div>
            <w:div w:id="603609739">
              <w:marLeft w:val="0"/>
              <w:marRight w:val="0"/>
              <w:marTop w:val="0"/>
              <w:marBottom w:val="0"/>
              <w:divBdr>
                <w:top w:val="none" w:sz="0" w:space="0" w:color="auto"/>
                <w:left w:val="none" w:sz="0" w:space="0" w:color="auto"/>
                <w:bottom w:val="none" w:sz="0" w:space="0" w:color="auto"/>
                <w:right w:val="none" w:sz="0" w:space="0" w:color="auto"/>
              </w:divBdr>
            </w:div>
            <w:div w:id="648024683">
              <w:marLeft w:val="0"/>
              <w:marRight w:val="0"/>
              <w:marTop w:val="0"/>
              <w:marBottom w:val="0"/>
              <w:divBdr>
                <w:top w:val="none" w:sz="0" w:space="0" w:color="auto"/>
                <w:left w:val="none" w:sz="0" w:space="0" w:color="auto"/>
                <w:bottom w:val="none" w:sz="0" w:space="0" w:color="auto"/>
                <w:right w:val="none" w:sz="0" w:space="0" w:color="auto"/>
              </w:divBdr>
            </w:div>
            <w:div w:id="492726039">
              <w:marLeft w:val="0"/>
              <w:marRight w:val="0"/>
              <w:marTop w:val="0"/>
              <w:marBottom w:val="0"/>
              <w:divBdr>
                <w:top w:val="none" w:sz="0" w:space="0" w:color="auto"/>
                <w:left w:val="none" w:sz="0" w:space="0" w:color="auto"/>
                <w:bottom w:val="none" w:sz="0" w:space="0" w:color="auto"/>
                <w:right w:val="none" w:sz="0" w:space="0" w:color="auto"/>
              </w:divBdr>
            </w:div>
            <w:div w:id="2011250093">
              <w:marLeft w:val="0"/>
              <w:marRight w:val="0"/>
              <w:marTop w:val="0"/>
              <w:marBottom w:val="0"/>
              <w:divBdr>
                <w:top w:val="none" w:sz="0" w:space="0" w:color="auto"/>
                <w:left w:val="none" w:sz="0" w:space="0" w:color="auto"/>
                <w:bottom w:val="none" w:sz="0" w:space="0" w:color="auto"/>
                <w:right w:val="none" w:sz="0" w:space="0" w:color="auto"/>
              </w:divBdr>
            </w:div>
            <w:div w:id="719204697">
              <w:marLeft w:val="0"/>
              <w:marRight w:val="0"/>
              <w:marTop w:val="0"/>
              <w:marBottom w:val="0"/>
              <w:divBdr>
                <w:top w:val="none" w:sz="0" w:space="0" w:color="auto"/>
                <w:left w:val="none" w:sz="0" w:space="0" w:color="auto"/>
                <w:bottom w:val="none" w:sz="0" w:space="0" w:color="auto"/>
                <w:right w:val="none" w:sz="0" w:space="0" w:color="auto"/>
              </w:divBdr>
            </w:div>
            <w:div w:id="947202132">
              <w:marLeft w:val="0"/>
              <w:marRight w:val="0"/>
              <w:marTop w:val="0"/>
              <w:marBottom w:val="0"/>
              <w:divBdr>
                <w:top w:val="none" w:sz="0" w:space="0" w:color="auto"/>
                <w:left w:val="none" w:sz="0" w:space="0" w:color="auto"/>
                <w:bottom w:val="none" w:sz="0" w:space="0" w:color="auto"/>
                <w:right w:val="none" w:sz="0" w:space="0" w:color="auto"/>
              </w:divBdr>
            </w:div>
            <w:div w:id="761997833">
              <w:marLeft w:val="0"/>
              <w:marRight w:val="0"/>
              <w:marTop w:val="0"/>
              <w:marBottom w:val="0"/>
              <w:divBdr>
                <w:top w:val="none" w:sz="0" w:space="0" w:color="auto"/>
                <w:left w:val="none" w:sz="0" w:space="0" w:color="auto"/>
                <w:bottom w:val="none" w:sz="0" w:space="0" w:color="auto"/>
                <w:right w:val="none" w:sz="0" w:space="0" w:color="auto"/>
              </w:divBdr>
            </w:div>
            <w:div w:id="865338181">
              <w:marLeft w:val="0"/>
              <w:marRight w:val="0"/>
              <w:marTop w:val="0"/>
              <w:marBottom w:val="0"/>
              <w:divBdr>
                <w:top w:val="none" w:sz="0" w:space="0" w:color="auto"/>
                <w:left w:val="none" w:sz="0" w:space="0" w:color="auto"/>
                <w:bottom w:val="none" w:sz="0" w:space="0" w:color="auto"/>
                <w:right w:val="none" w:sz="0" w:space="0" w:color="auto"/>
              </w:divBdr>
            </w:div>
            <w:div w:id="1783451606">
              <w:marLeft w:val="0"/>
              <w:marRight w:val="0"/>
              <w:marTop w:val="0"/>
              <w:marBottom w:val="0"/>
              <w:divBdr>
                <w:top w:val="none" w:sz="0" w:space="0" w:color="auto"/>
                <w:left w:val="none" w:sz="0" w:space="0" w:color="auto"/>
                <w:bottom w:val="none" w:sz="0" w:space="0" w:color="auto"/>
                <w:right w:val="none" w:sz="0" w:space="0" w:color="auto"/>
              </w:divBdr>
            </w:div>
            <w:div w:id="1706052892">
              <w:marLeft w:val="0"/>
              <w:marRight w:val="0"/>
              <w:marTop w:val="0"/>
              <w:marBottom w:val="0"/>
              <w:divBdr>
                <w:top w:val="none" w:sz="0" w:space="0" w:color="auto"/>
                <w:left w:val="none" w:sz="0" w:space="0" w:color="auto"/>
                <w:bottom w:val="none" w:sz="0" w:space="0" w:color="auto"/>
                <w:right w:val="none" w:sz="0" w:space="0" w:color="auto"/>
              </w:divBdr>
            </w:div>
            <w:div w:id="1159275193">
              <w:marLeft w:val="0"/>
              <w:marRight w:val="0"/>
              <w:marTop w:val="0"/>
              <w:marBottom w:val="0"/>
              <w:divBdr>
                <w:top w:val="none" w:sz="0" w:space="0" w:color="auto"/>
                <w:left w:val="none" w:sz="0" w:space="0" w:color="auto"/>
                <w:bottom w:val="none" w:sz="0" w:space="0" w:color="auto"/>
                <w:right w:val="none" w:sz="0" w:space="0" w:color="auto"/>
              </w:divBdr>
            </w:div>
            <w:div w:id="340739264">
              <w:marLeft w:val="0"/>
              <w:marRight w:val="0"/>
              <w:marTop w:val="0"/>
              <w:marBottom w:val="0"/>
              <w:divBdr>
                <w:top w:val="none" w:sz="0" w:space="0" w:color="auto"/>
                <w:left w:val="none" w:sz="0" w:space="0" w:color="auto"/>
                <w:bottom w:val="none" w:sz="0" w:space="0" w:color="auto"/>
                <w:right w:val="none" w:sz="0" w:space="0" w:color="auto"/>
              </w:divBdr>
            </w:div>
            <w:div w:id="91513000">
              <w:marLeft w:val="0"/>
              <w:marRight w:val="0"/>
              <w:marTop w:val="0"/>
              <w:marBottom w:val="0"/>
              <w:divBdr>
                <w:top w:val="none" w:sz="0" w:space="0" w:color="auto"/>
                <w:left w:val="none" w:sz="0" w:space="0" w:color="auto"/>
                <w:bottom w:val="none" w:sz="0" w:space="0" w:color="auto"/>
                <w:right w:val="none" w:sz="0" w:space="0" w:color="auto"/>
              </w:divBdr>
            </w:div>
            <w:div w:id="571236912">
              <w:marLeft w:val="0"/>
              <w:marRight w:val="0"/>
              <w:marTop w:val="0"/>
              <w:marBottom w:val="0"/>
              <w:divBdr>
                <w:top w:val="none" w:sz="0" w:space="0" w:color="auto"/>
                <w:left w:val="none" w:sz="0" w:space="0" w:color="auto"/>
                <w:bottom w:val="none" w:sz="0" w:space="0" w:color="auto"/>
                <w:right w:val="none" w:sz="0" w:space="0" w:color="auto"/>
              </w:divBdr>
            </w:div>
            <w:div w:id="1832671114">
              <w:marLeft w:val="0"/>
              <w:marRight w:val="0"/>
              <w:marTop w:val="0"/>
              <w:marBottom w:val="0"/>
              <w:divBdr>
                <w:top w:val="none" w:sz="0" w:space="0" w:color="auto"/>
                <w:left w:val="none" w:sz="0" w:space="0" w:color="auto"/>
                <w:bottom w:val="none" w:sz="0" w:space="0" w:color="auto"/>
                <w:right w:val="none" w:sz="0" w:space="0" w:color="auto"/>
              </w:divBdr>
            </w:div>
            <w:div w:id="1840462127">
              <w:marLeft w:val="0"/>
              <w:marRight w:val="0"/>
              <w:marTop w:val="0"/>
              <w:marBottom w:val="0"/>
              <w:divBdr>
                <w:top w:val="none" w:sz="0" w:space="0" w:color="auto"/>
                <w:left w:val="none" w:sz="0" w:space="0" w:color="auto"/>
                <w:bottom w:val="none" w:sz="0" w:space="0" w:color="auto"/>
                <w:right w:val="none" w:sz="0" w:space="0" w:color="auto"/>
              </w:divBdr>
            </w:div>
            <w:div w:id="1261066657">
              <w:marLeft w:val="0"/>
              <w:marRight w:val="0"/>
              <w:marTop w:val="0"/>
              <w:marBottom w:val="0"/>
              <w:divBdr>
                <w:top w:val="none" w:sz="0" w:space="0" w:color="auto"/>
                <w:left w:val="none" w:sz="0" w:space="0" w:color="auto"/>
                <w:bottom w:val="none" w:sz="0" w:space="0" w:color="auto"/>
                <w:right w:val="none" w:sz="0" w:space="0" w:color="auto"/>
              </w:divBdr>
            </w:div>
            <w:div w:id="390615448">
              <w:marLeft w:val="0"/>
              <w:marRight w:val="0"/>
              <w:marTop w:val="0"/>
              <w:marBottom w:val="0"/>
              <w:divBdr>
                <w:top w:val="none" w:sz="0" w:space="0" w:color="auto"/>
                <w:left w:val="none" w:sz="0" w:space="0" w:color="auto"/>
                <w:bottom w:val="none" w:sz="0" w:space="0" w:color="auto"/>
                <w:right w:val="none" w:sz="0" w:space="0" w:color="auto"/>
              </w:divBdr>
            </w:div>
            <w:div w:id="1338073819">
              <w:marLeft w:val="0"/>
              <w:marRight w:val="0"/>
              <w:marTop w:val="0"/>
              <w:marBottom w:val="0"/>
              <w:divBdr>
                <w:top w:val="none" w:sz="0" w:space="0" w:color="auto"/>
                <w:left w:val="none" w:sz="0" w:space="0" w:color="auto"/>
                <w:bottom w:val="none" w:sz="0" w:space="0" w:color="auto"/>
                <w:right w:val="none" w:sz="0" w:space="0" w:color="auto"/>
              </w:divBdr>
            </w:div>
            <w:div w:id="599073075">
              <w:marLeft w:val="0"/>
              <w:marRight w:val="0"/>
              <w:marTop w:val="0"/>
              <w:marBottom w:val="0"/>
              <w:divBdr>
                <w:top w:val="none" w:sz="0" w:space="0" w:color="auto"/>
                <w:left w:val="none" w:sz="0" w:space="0" w:color="auto"/>
                <w:bottom w:val="none" w:sz="0" w:space="0" w:color="auto"/>
                <w:right w:val="none" w:sz="0" w:space="0" w:color="auto"/>
              </w:divBdr>
            </w:div>
            <w:div w:id="560364626">
              <w:marLeft w:val="0"/>
              <w:marRight w:val="0"/>
              <w:marTop w:val="0"/>
              <w:marBottom w:val="0"/>
              <w:divBdr>
                <w:top w:val="none" w:sz="0" w:space="0" w:color="auto"/>
                <w:left w:val="none" w:sz="0" w:space="0" w:color="auto"/>
                <w:bottom w:val="none" w:sz="0" w:space="0" w:color="auto"/>
                <w:right w:val="none" w:sz="0" w:space="0" w:color="auto"/>
              </w:divBdr>
            </w:div>
            <w:div w:id="2127263492">
              <w:marLeft w:val="0"/>
              <w:marRight w:val="0"/>
              <w:marTop w:val="0"/>
              <w:marBottom w:val="0"/>
              <w:divBdr>
                <w:top w:val="none" w:sz="0" w:space="0" w:color="auto"/>
                <w:left w:val="none" w:sz="0" w:space="0" w:color="auto"/>
                <w:bottom w:val="none" w:sz="0" w:space="0" w:color="auto"/>
                <w:right w:val="none" w:sz="0" w:space="0" w:color="auto"/>
              </w:divBdr>
            </w:div>
            <w:div w:id="179126342">
              <w:marLeft w:val="0"/>
              <w:marRight w:val="0"/>
              <w:marTop w:val="0"/>
              <w:marBottom w:val="0"/>
              <w:divBdr>
                <w:top w:val="none" w:sz="0" w:space="0" w:color="auto"/>
                <w:left w:val="none" w:sz="0" w:space="0" w:color="auto"/>
                <w:bottom w:val="none" w:sz="0" w:space="0" w:color="auto"/>
                <w:right w:val="none" w:sz="0" w:space="0" w:color="auto"/>
              </w:divBdr>
            </w:div>
            <w:div w:id="1377004047">
              <w:marLeft w:val="0"/>
              <w:marRight w:val="0"/>
              <w:marTop w:val="0"/>
              <w:marBottom w:val="0"/>
              <w:divBdr>
                <w:top w:val="none" w:sz="0" w:space="0" w:color="auto"/>
                <w:left w:val="none" w:sz="0" w:space="0" w:color="auto"/>
                <w:bottom w:val="none" w:sz="0" w:space="0" w:color="auto"/>
                <w:right w:val="none" w:sz="0" w:space="0" w:color="auto"/>
              </w:divBdr>
            </w:div>
            <w:div w:id="1960993357">
              <w:marLeft w:val="0"/>
              <w:marRight w:val="0"/>
              <w:marTop w:val="0"/>
              <w:marBottom w:val="0"/>
              <w:divBdr>
                <w:top w:val="none" w:sz="0" w:space="0" w:color="auto"/>
                <w:left w:val="none" w:sz="0" w:space="0" w:color="auto"/>
                <w:bottom w:val="none" w:sz="0" w:space="0" w:color="auto"/>
                <w:right w:val="none" w:sz="0" w:space="0" w:color="auto"/>
              </w:divBdr>
            </w:div>
            <w:div w:id="1034161063">
              <w:marLeft w:val="0"/>
              <w:marRight w:val="0"/>
              <w:marTop w:val="0"/>
              <w:marBottom w:val="0"/>
              <w:divBdr>
                <w:top w:val="none" w:sz="0" w:space="0" w:color="auto"/>
                <w:left w:val="none" w:sz="0" w:space="0" w:color="auto"/>
                <w:bottom w:val="none" w:sz="0" w:space="0" w:color="auto"/>
                <w:right w:val="none" w:sz="0" w:space="0" w:color="auto"/>
              </w:divBdr>
            </w:div>
            <w:div w:id="564729643">
              <w:marLeft w:val="0"/>
              <w:marRight w:val="0"/>
              <w:marTop w:val="0"/>
              <w:marBottom w:val="0"/>
              <w:divBdr>
                <w:top w:val="none" w:sz="0" w:space="0" w:color="auto"/>
                <w:left w:val="none" w:sz="0" w:space="0" w:color="auto"/>
                <w:bottom w:val="none" w:sz="0" w:space="0" w:color="auto"/>
                <w:right w:val="none" w:sz="0" w:space="0" w:color="auto"/>
              </w:divBdr>
            </w:div>
            <w:div w:id="1855684489">
              <w:marLeft w:val="0"/>
              <w:marRight w:val="0"/>
              <w:marTop w:val="0"/>
              <w:marBottom w:val="0"/>
              <w:divBdr>
                <w:top w:val="none" w:sz="0" w:space="0" w:color="auto"/>
                <w:left w:val="none" w:sz="0" w:space="0" w:color="auto"/>
                <w:bottom w:val="none" w:sz="0" w:space="0" w:color="auto"/>
                <w:right w:val="none" w:sz="0" w:space="0" w:color="auto"/>
              </w:divBdr>
            </w:div>
            <w:div w:id="1733649394">
              <w:marLeft w:val="0"/>
              <w:marRight w:val="0"/>
              <w:marTop w:val="0"/>
              <w:marBottom w:val="0"/>
              <w:divBdr>
                <w:top w:val="none" w:sz="0" w:space="0" w:color="auto"/>
                <w:left w:val="none" w:sz="0" w:space="0" w:color="auto"/>
                <w:bottom w:val="none" w:sz="0" w:space="0" w:color="auto"/>
                <w:right w:val="none" w:sz="0" w:space="0" w:color="auto"/>
              </w:divBdr>
            </w:div>
            <w:div w:id="1322467943">
              <w:marLeft w:val="0"/>
              <w:marRight w:val="0"/>
              <w:marTop w:val="0"/>
              <w:marBottom w:val="0"/>
              <w:divBdr>
                <w:top w:val="none" w:sz="0" w:space="0" w:color="auto"/>
                <w:left w:val="none" w:sz="0" w:space="0" w:color="auto"/>
                <w:bottom w:val="none" w:sz="0" w:space="0" w:color="auto"/>
                <w:right w:val="none" w:sz="0" w:space="0" w:color="auto"/>
              </w:divBdr>
            </w:div>
            <w:div w:id="1949704087">
              <w:marLeft w:val="0"/>
              <w:marRight w:val="0"/>
              <w:marTop w:val="0"/>
              <w:marBottom w:val="0"/>
              <w:divBdr>
                <w:top w:val="none" w:sz="0" w:space="0" w:color="auto"/>
                <w:left w:val="none" w:sz="0" w:space="0" w:color="auto"/>
                <w:bottom w:val="none" w:sz="0" w:space="0" w:color="auto"/>
                <w:right w:val="none" w:sz="0" w:space="0" w:color="auto"/>
              </w:divBdr>
            </w:div>
            <w:div w:id="2000108904">
              <w:marLeft w:val="0"/>
              <w:marRight w:val="0"/>
              <w:marTop w:val="0"/>
              <w:marBottom w:val="0"/>
              <w:divBdr>
                <w:top w:val="none" w:sz="0" w:space="0" w:color="auto"/>
                <w:left w:val="none" w:sz="0" w:space="0" w:color="auto"/>
                <w:bottom w:val="none" w:sz="0" w:space="0" w:color="auto"/>
                <w:right w:val="none" w:sz="0" w:space="0" w:color="auto"/>
              </w:divBdr>
            </w:div>
            <w:div w:id="1337271676">
              <w:marLeft w:val="0"/>
              <w:marRight w:val="0"/>
              <w:marTop w:val="0"/>
              <w:marBottom w:val="0"/>
              <w:divBdr>
                <w:top w:val="none" w:sz="0" w:space="0" w:color="auto"/>
                <w:left w:val="none" w:sz="0" w:space="0" w:color="auto"/>
                <w:bottom w:val="none" w:sz="0" w:space="0" w:color="auto"/>
                <w:right w:val="none" w:sz="0" w:space="0" w:color="auto"/>
              </w:divBdr>
            </w:div>
            <w:div w:id="482938895">
              <w:marLeft w:val="0"/>
              <w:marRight w:val="0"/>
              <w:marTop w:val="0"/>
              <w:marBottom w:val="0"/>
              <w:divBdr>
                <w:top w:val="none" w:sz="0" w:space="0" w:color="auto"/>
                <w:left w:val="none" w:sz="0" w:space="0" w:color="auto"/>
                <w:bottom w:val="none" w:sz="0" w:space="0" w:color="auto"/>
                <w:right w:val="none" w:sz="0" w:space="0" w:color="auto"/>
              </w:divBdr>
            </w:div>
            <w:div w:id="695355335">
              <w:marLeft w:val="0"/>
              <w:marRight w:val="0"/>
              <w:marTop w:val="0"/>
              <w:marBottom w:val="0"/>
              <w:divBdr>
                <w:top w:val="none" w:sz="0" w:space="0" w:color="auto"/>
                <w:left w:val="none" w:sz="0" w:space="0" w:color="auto"/>
                <w:bottom w:val="none" w:sz="0" w:space="0" w:color="auto"/>
                <w:right w:val="none" w:sz="0" w:space="0" w:color="auto"/>
              </w:divBdr>
            </w:div>
            <w:div w:id="860320206">
              <w:marLeft w:val="0"/>
              <w:marRight w:val="0"/>
              <w:marTop w:val="0"/>
              <w:marBottom w:val="0"/>
              <w:divBdr>
                <w:top w:val="none" w:sz="0" w:space="0" w:color="auto"/>
                <w:left w:val="none" w:sz="0" w:space="0" w:color="auto"/>
                <w:bottom w:val="none" w:sz="0" w:space="0" w:color="auto"/>
                <w:right w:val="none" w:sz="0" w:space="0" w:color="auto"/>
              </w:divBdr>
            </w:div>
            <w:div w:id="437943534">
              <w:marLeft w:val="0"/>
              <w:marRight w:val="0"/>
              <w:marTop w:val="0"/>
              <w:marBottom w:val="0"/>
              <w:divBdr>
                <w:top w:val="none" w:sz="0" w:space="0" w:color="auto"/>
                <w:left w:val="none" w:sz="0" w:space="0" w:color="auto"/>
                <w:bottom w:val="none" w:sz="0" w:space="0" w:color="auto"/>
                <w:right w:val="none" w:sz="0" w:space="0" w:color="auto"/>
              </w:divBdr>
            </w:div>
            <w:div w:id="1993483069">
              <w:marLeft w:val="0"/>
              <w:marRight w:val="0"/>
              <w:marTop w:val="0"/>
              <w:marBottom w:val="0"/>
              <w:divBdr>
                <w:top w:val="none" w:sz="0" w:space="0" w:color="auto"/>
                <w:left w:val="none" w:sz="0" w:space="0" w:color="auto"/>
                <w:bottom w:val="none" w:sz="0" w:space="0" w:color="auto"/>
                <w:right w:val="none" w:sz="0" w:space="0" w:color="auto"/>
              </w:divBdr>
            </w:div>
            <w:div w:id="1669289782">
              <w:marLeft w:val="0"/>
              <w:marRight w:val="0"/>
              <w:marTop w:val="0"/>
              <w:marBottom w:val="0"/>
              <w:divBdr>
                <w:top w:val="none" w:sz="0" w:space="0" w:color="auto"/>
                <w:left w:val="none" w:sz="0" w:space="0" w:color="auto"/>
                <w:bottom w:val="none" w:sz="0" w:space="0" w:color="auto"/>
                <w:right w:val="none" w:sz="0" w:space="0" w:color="auto"/>
              </w:divBdr>
            </w:div>
            <w:div w:id="1696151701">
              <w:marLeft w:val="0"/>
              <w:marRight w:val="0"/>
              <w:marTop w:val="0"/>
              <w:marBottom w:val="0"/>
              <w:divBdr>
                <w:top w:val="none" w:sz="0" w:space="0" w:color="auto"/>
                <w:left w:val="none" w:sz="0" w:space="0" w:color="auto"/>
                <w:bottom w:val="none" w:sz="0" w:space="0" w:color="auto"/>
                <w:right w:val="none" w:sz="0" w:space="0" w:color="auto"/>
              </w:divBdr>
            </w:div>
            <w:div w:id="1386025762">
              <w:marLeft w:val="0"/>
              <w:marRight w:val="0"/>
              <w:marTop w:val="0"/>
              <w:marBottom w:val="0"/>
              <w:divBdr>
                <w:top w:val="none" w:sz="0" w:space="0" w:color="auto"/>
                <w:left w:val="none" w:sz="0" w:space="0" w:color="auto"/>
                <w:bottom w:val="none" w:sz="0" w:space="0" w:color="auto"/>
                <w:right w:val="none" w:sz="0" w:space="0" w:color="auto"/>
              </w:divBdr>
            </w:div>
            <w:div w:id="357894379">
              <w:marLeft w:val="0"/>
              <w:marRight w:val="0"/>
              <w:marTop w:val="0"/>
              <w:marBottom w:val="0"/>
              <w:divBdr>
                <w:top w:val="none" w:sz="0" w:space="0" w:color="auto"/>
                <w:left w:val="none" w:sz="0" w:space="0" w:color="auto"/>
                <w:bottom w:val="none" w:sz="0" w:space="0" w:color="auto"/>
                <w:right w:val="none" w:sz="0" w:space="0" w:color="auto"/>
              </w:divBdr>
            </w:div>
            <w:div w:id="970785296">
              <w:marLeft w:val="0"/>
              <w:marRight w:val="0"/>
              <w:marTop w:val="0"/>
              <w:marBottom w:val="0"/>
              <w:divBdr>
                <w:top w:val="none" w:sz="0" w:space="0" w:color="auto"/>
                <w:left w:val="none" w:sz="0" w:space="0" w:color="auto"/>
                <w:bottom w:val="none" w:sz="0" w:space="0" w:color="auto"/>
                <w:right w:val="none" w:sz="0" w:space="0" w:color="auto"/>
              </w:divBdr>
            </w:div>
            <w:div w:id="371468505">
              <w:marLeft w:val="0"/>
              <w:marRight w:val="0"/>
              <w:marTop w:val="0"/>
              <w:marBottom w:val="0"/>
              <w:divBdr>
                <w:top w:val="none" w:sz="0" w:space="0" w:color="auto"/>
                <w:left w:val="none" w:sz="0" w:space="0" w:color="auto"/>
                <w:bottom w:val="none" w:sz="0" w:space="0" w:color="auto"/>
                <w:right w:val="none" w:sz="0" w:space="0" w:color="auto"/>
              </w:divBdr>
            </w:div>
            <w:div w:id="683826673">
              <w:marLeft w:val="0"/>
              <w:marRight w:val="0"/>
              <w:marTop w:val="0"/>
              <w:marBottom w:val="0"/>
              <w:divBdr>
                <w:top w:val="none" w:sz="0" w:space="0" w:color="auto"/>
                <w:left w:val="none" w:sz="0" w:space="0" w:color="auto"/>
                <w:bottom w:val="none" w:sz="0" w:space="0" w:color="auto"/>
                <w:right w:val="none" w:sz="0" w:space="0" w:color="auto"/>
              </w:divBdr>
            </w:div>
            <w:div w:id="2043436607">
              <w:marLeft w:val="0"/>
              <w:marRight w:val="0"/>
              <w:marTop w:val="0"/>
              <w:marBottom w:val="0"/>
              <w:divBdr>
                <w:top w:val="none" w:sz="0" w:space="0" w:color="auto"/>
                <w:left w:val="none" w:sz="0" w:space="0" w:color="auto"/>
                <w:bottom w:val="none" w:sz="0" w:space="0" w:color="auto"/>
                <w:right w:val="none" w:sz="0" w:space="0" w:color="auto"/>
              </w:divBdr>
            </w:div>
            <w:div w:id="723992232">
              <w:marLeft w:val="0"/>
              <w:marRight w:val="0"/>
              <w:marTop w:val="0"/>
              <w:marBottom w:val="0"/>
              <w:divBdr>
                <w:top w:val="none" w:sz="0" w:space="0" w:color="auto"/>
                <w:left w:val="none" w:sz="0" w:space="0" w:color="auto"/>
                <w:bottom w:val="none" w:sz="0" w:space="0" w:color="auto"/>
                <w:right w:val="none" w:sz="0" w:space="0" w:color="auto"/>
              </w:divBdr>
            </w:div>
            <w:div w:id="10959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62742">
      <w:bodyDiv w:val="1"/>
      <w:marLeft w:val="0"/>
      <w:marRight w:val="0"/>
      <w:marTop w:val="0"/>
      <w:marBottom w:val="0"/>
      <w:divBdr>
        <w:top w:val="none" w:sz="0" w:space="0" w:color="auto"/>
        <w:left w:val="none" w:sz="0" w:space="0" w:color="auto"/>
        <w:bottom w:val="none" w:sz="0" w:space="0" w:color="auto"/>
        <w:right w:val="none" w:sz="0" w:space="0" w:color="auto"/>
      </w:divBdr>
    </w:div>
    <w:div w:id="1633636911">
      <w:bodyDiv w:val="1"/>
      <w:marLeft w:val="0"/>
      <w:marRight w:val="0"/>
      <w:marTop w:val="0"/>
      <w:marBottom w:val="0"/>
      <w:divBdr>
        <w:top w:val="none" w:sz="0" w:space="0" w:color="auto"/>
        <w:left w:val="none" w:sz="0" w:space="0" w:color="auto"/>
        <w:bottom w:val="none" w:sz="0" w:space="0" w:color="auto"/>
        <w:right w:val="none" w:sz="0" w:space="0" w:color="auto"/>
      </w:divBdr>
    </w:div>
    <w:div w:id="1861164952">
      <w:bodyDiv w:val="1"/>
      <w:marLeft w:val="0"/>
      <w:marRight w:val="0"/>
      <w:marTop w:val="0"/>
      <w:marBottom w:val="0"/>
      <w:divBdr>
        <w:top w:val="none" w:sz="0" w:space="0" w:color="auto"/>
        <w:left w:val="none" w:sz="0" w:space="0" w:color="auto"/>
        <w:bottom w:val="none" w:sz="0" w:space="0" w:color="auto"/>
        <w:right w:val="none" w:sz="0" w:space="0" w:color="auto"/>
      </w:divBdr>
      <w:divsChild>
        <w:div w:id="1346979674">
          <w:marLeft w:val="0"/>
          <w:marRight w:val="0"/>
          <w:marTop w:val="0"/>
          <w:marBottom w:val="0"/>
          <w:divBdr>
            <w:top w:val="none" w:sz="0" w:space="0" w:color="auto"/>
            <w:left w:val="none" w:sz="0" w:space="0" w:color="auto"/>
            <w:bottom w:val="none" w:sz="0" w:space="0" w:color="auto"/>
            <w:right w:val="none" w:sz="0" w:space="0" w:color="auto"/>
          </w:divBdr>
          <w:divsChild>
            <w:div w:id="12543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1962</Words>
  <Characters>11184</Characters>
  <Application>Microsoft Office Word</Application>
  <DocSecurity>0</DocSecurity>
  <Lines>93</Lines>
  <Paragraphs>26</Paragraphs>
  <ScaleCrop>false</ScaleCrop>
  <Company/>
  <LinksUpToDate>false</LinksUpToDate>
  <CharactersWithSpaces>13120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2019-05-18T05:19:00Z</dcterms:created>
  <dcterms:modified xsi:type="dcterms:W3CDTF">2019-05-18T05:21:00Z</dcterms:modified>
</cp:coreProperties>
</file>